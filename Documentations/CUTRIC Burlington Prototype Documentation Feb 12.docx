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18A66" w14:textId="241575F0" w:rsidR="00CC5CCC" w:rsidRDefault="00CC5CCC" w:rsidP="00CE192E">
      <w:pPr>
        <w:jc w:val="center"/>
        <w:rPr>
          <w:ins w:id="2" w:author="Bowes, Jeremy" w:date="2022-02-09T10:26:00Z"/>
          <w:rFonts w:ascii="Calibri" w:hAnsi="Calibri" w:cs="Calibri"/>
          <w:b/>
          <w:bCs/>
          <w:sz w:val="36"/>
          <w:szCs w:val="36"/>
        </w:rPr>
      </w:pPr>
      <w:r w:rsidRPr="00390373">
        <w:rPr>
          <w:rFonts w:ascii="Calibri" w:hAnsi="Calibri" w:cs="Calibri"/>
          <w:b/>
          <w:bCs/>
          <w:sz w:val="36"/>
          <w:szCs w:val="36"/>
        </w:rPr>
        <w:t xml:space="preserve">CUTRIC </w:t>
      </w:r>
      <w:del w:id="3" w:author="Bowes, Jeremy" w:date="2022-02-09T10:27:00Z">
        <w:r w:rsidRPr="00390373" w:rsidDel="007C5057">
          <w:rPr>
            <w:rFonts w:ascii="Calibri" w:hAnsi="Calibri" w:cs="Calibri"/>
            <w:b/>
            <w:bCs/>
            <w:sz w:val="36"/>
            <w:szCs w:val="36"/>
          </w:rPr>
          <w:delText xml:space="preserve">BURLINGTON </w:delText>
        </w:r>
      </w:del>
      <w:ins w:id="4" w:author="Bowes, Jeremy" w:date="2022-02-09T10:27:00Z">
        <w:r w:rsidR="007C5057" w:rsidRPr="00390373">
          <w:rPr>
            <w:rFonts w:ascii="Calibri" w:hAnsi="Calibri" w:cs="Calibri"/>
            <w:b/>
            <w:bCs/>
            <w:sz w:val="36"/>
            <w:szCs w:val="36"/>
          </w:rPr>
          <w:t>B</w:t>
        </w:r>
        <w:r w:rsidR="007C5057">
          <w:rPr>
            <w:rFonts w:ascii="Calibri" w:hAnsi="Calibri" w:cs="Calibri"/>
            <w:b/>
            <w:bCs/>
            <w:sz w:val="36"/>
            <w:szCs w:val="36"/>
          </w:rPr>
          <w:t>EB Visualization Modeling</w:t>
        </w:r>
        <w:r w:rsidR="007C5057" w:rsidRPr="00390373">
          <w:rPr>
            <w:rFonts w:ascii="Calibri" w:hAnsi="Calibri" w:cs="Calibri"/>
            <w:b/>
            <w:bCs/>
            <w:sz w:val="36"/>
            <w:szCs w:val="36"/>
          </w:rPr>
          <w:t xml:space="preserve"> </w:t>
        </w:r>
      </w:ins>
      <w:del w:id="5" w:author="Grace Yuan" w:date="2022-02-12T10:44:00Z">
        <w:r w:rsidRPr="00390373" w:rsidDel="00F05D4E">
          <w:rPr>
            <w:rFonts w:ascii="Calibri" w:hAnsi="Calibri" w:cs="Calibri"/>
            <w:b/>
            <w:bCs/>
            <w:sz w:val="36"/>
            <w:szCs w:val="36"/>
          </w:rPr>
          <w:delText>PROTOTYPE</w:delText>
        </w:r>
      </w:del>
      <w:ins w:id="6" w:author="Grace Yuan" w:date="2022-02-12T10:44:00Z">
        <w:r w:rsidR="00F05D4E">
          <w:rPr>
            <w:rFonts w:ascii="Calibri" w:hAnsi="Calibri" w:cs="Calibri"/>
            <w:b/>
            <w:bCs/>
            <w:sz w:val="36"/>
            <w:szCs w:val="36"/>
          </w:rPr>
          <w:t>Prototype</w:t>
        </w:r>
      </w:ins>
    </w:p>
    <w:p w14:paraId="541370E2" w14:textId="0EE0C721" w:rsidR="007C5057" w:rsidRPr="007C5057" w:rsidRDefault="007C5057" w:rsidP="00CE192E">
      <w:pPr>
        <w:jc w:val="center"/>
        <w:rPr>
          <w:rFonts w:ascii="Calibri" w:hAnsi="Calibri" w:cs="Calibri"/>
          <w:b/>
          <w:bCs/>
          <w:sz w:val="28"/>
          <w:szCs w:val="28"/>
          <w:rPrChange w:id="7" w:author="Bowes, Jeremy" w:date="2022-02-09T10:27:00Z">
            <w:rPr>
              <w:rFonts w:ascii="Calibri" w:hAnsi="Calibri" w:cs="Calibri"/>
              <w:b/>
              <w:bCs/>
              <w:sz w:val="36"/>
              <w:szCs w:val="36"/>
            </w:rPr>
          </w:rPrChange>
        </w:rPr>
      </w:pPr>
      <w:ins w:id="8" w:author="Bowes, Jeremy" w:date="2022-02-09T10:26:00Z">
        <w:r w:rsidRPr="007C5057">
          <w:rPr>
            <w:rFonts w:ascii="Calibri" w:hAnsi="Calibri" w:cs="Calibri"/>
            <w:b/>
            <w:bCs/>
            <w:sz w:val="28"/>
            <w:szCs w:val="28"/>
            <w:rPrChange w:id="9" w:author="Bowes, Jeremy" w:date="2022-02-09T10:27:00Z">
              <w:rPr>
                <w:rFonts w:ascii="Calibri" w:hAnsi="Calibri" w:cs="Calibri"/>
                <w:b/>
                <w:bCs/>
                <w:sz w:val="36"/>
                <w:szCs w:val="36"/>
              </w:rPr>
            </w:rPrChange>
          </w:rPr>
          <w:t>(</w:t>
        </w:r>
      </w:ins>
      <w:ins w:id="10" w:author="Bowes, Jeremy" w:date="2022-02-11T13:25:00Z">
        <w:r w:rsidR="00C25A1A">
          <w:rPr>
            <w:rFonts w:ascii="Calibri" w:hAnsi="Calibri" w:cs="Calibri"/>
            <w:b/>
            <w:bCs/>
            <w:sz w:val="28"/>
            <w:szCs w:val="28"/>
          </w:rPr>
          <w:t>C</w:t>
        </w:r>
      </w:ins>
      <w:ins w:id="11" w:author="Bowes, Jeremy" w:date="2022-02-09T10:27:00Z">
        <w:r w:rsidRPr="007C5057">
          <w:rPr>
            <w:rFonts w:ascii="Calibri" w:hAnsi="Calibri" w:cs="Calibri"/>
            <w:b/>
            <w:bCs/>
            <w:sz w:val="28"/>
            <w:szCs w:val="28"/>
            <w:rPrChange w:id="12" w:author="Bowes, Jeremy" w:date="2022-02-09T10:27:00Z">
              <w:rPr>
                <w:rFonts w:ascii="Calibri" w:hAnsi="Calibri" w:cs="Calibri"/>
                <w:b/>
                <w:bCs/>
                <w:sz w:val="36"/>
                <w:szCs w:val="36"/>
              </w:rPr>
            </w:rPrChange>
          </w:rPr>
          <w:t xml:space="preserve">ase study of </w:t>
        </w:r>
      </w:ins>
      <w:ins w:id="13" w:author="Bowes, Jeremy" w:date="2022-02-09T10:26:00Z">
        <w:r w:rsidRPr="007C5057">
          <w:rPr>
            <w:rFonts w:ascii="Calibri" w:hAnsi="Calibri" w:cs="Calibri"/>
            <w:b/>
            <w:bCs/>
            <w:sz w:val="28"/>
            <w:szCs w:val="28"/>
            <w:rPrChange w:id="14" w:author="Bowes, Jeremy" w:date="2022-02-09T10:27:00Z">
              <w:rPr>
                <w:rFonts w:ascii="Calibri" w:hAnsi="Calibri" w:cs="Calibri"/>
                <w:b/>
                <w:bCs/>
                <w:sz w:val="36"/>
                <w:szCs w:val="36"/>
              </w:rPr>
            </w:rPrChange>
          </w:rPr>
          <w:t>Burlington</w:t>
        </w:r>
      </w:ins>
      <w:ins w:id="15" w:author="Bowes, Jeremy" w:date="2022-02-09T10:27:00Z">
        <w:r w:rsidRPr="007C5057">
          <w:rPr>
            <w:rFonts w:ascii="Calibri" w:hAnsi="Calibri" w:cs="Calibri"/>
            <w:b/>
            <w:bCs/>
            <w:sz w:val="28"/>
            <w:szCs w:val="28"/>
            <w:rPrChange w:id="16" w:author="Bowes, Jeremy" w:date="2022-02-09T10:27:00Z">
              <w:rPr>
                <w:rFonts w:ascii="Calibri" w:hAnsi="Calibri" w:cs="Calibri"/>
                <w:b/>
                <w:bCs/>
                <w:sz w:val="36"/>
                <w:szCs w:val="36"/>
              </w:rPr>
            </w:rPrChange>
          </w:rPr>
          <w:t>)</w:t>
        </w:r>
      </w:ins>
    </w:p>
    <w:p w14:paraId="4B171EB3" w14:textId="77777777" w:rsidR="00CC5CCC" w:rsidRDefault="00CC5CCC" w:rsidP="00CE192E">
      <w:pPr>
        <w:jc w:val="center"/>
        <w:rPr>
          <w:rFonts w:ascii="Calibri" w:hAnsi="Calibri" w:cs="Calibri"/>
        </w:rPr>
      </w:pPr>
    </w:p>
    <w:p w14:paraId="5139B19C" w14:textId="23FA0ED1" w:rsidR="00B20504" w:rsidRPr="00CC5CCC" w:rsidRDefault="00CD4164" w:rsidP="00CE192E">
      <w:pPr>
        <w:jc w:val="center"/>
        <w:rPr>
          <w:rFonts w:ascii="Calibri" w:hAnsi="Calibri" w:cs="Calibri"/>
        </w:rPr>
      </w:pPr>
      <w:r w:rsidRPr="00CC5CCC">
        <w:rPr>
          <w:rFonts w:ascii="Calibri" w:hAnsi="Calibri" w:cs="Calibri"/>
        </w:rPr>
        <w:t>OCAD University Visual Analytics Lab</w:t>
      </w:r>
    </w:p>
    <w:p w14:paraId="59AE91ED" w14:textId="7FB922F3" w:rsidR="00CC5CCC" w:rsidRPr="00CC5CCC" w:rsidRDefault="00CC5CCC" w:rsidP="00CE192E">
      <w:pPr>
        <w:jc w:val="center"/>
        <w:rPr>
          <w:rFonts w:ascii="Calibri" w:hAnsi="Calibri" w:cs="Calibri"/>
        </w:rPr>
      </w:pPr>
      <w:r w:rsidRPr="00CC5CCC">
        <w:rPr>
          <w:rFonts w:ascii="Calibri" w:hAnsi="Calibri" w:cs="Calibri"/>
        </w:rPr>
        <w:t xml:space="preserve">Sara Diamond, Jeremy Bowes, Mona </w:t>
      </w:r>
      <w:proofErr w:type="spellStart"/>
      <w:r w:rsidRPr="00CC5CCC">
        <w:rPr>
          <w:rFonts w:ascii="Calibri" w:hAnsi="Calibri" w:cs="Calibri"/>
        </w:rPr>
        <w:t>Ghafouri</w:t>
      </w:r>
      <w:proofErr w:type="spellEnd"/>
      <w:r w:rsidRPr="00CC5CCC">
        <w:rPr>
          <w:rFonts w:ascii="Calibri" w:hAnsi="Calibri" w:cs="Calibri"/>
        </w:rPr>
        <w:t>-Azar, Grace Yuan</w:t>
      </w:r>
    </w:p>
    <w:p w14:paraId="578B6AC4" w14:textId="1A8BD6D8" w:rsidR="00CC5CCC" w:rsidRPr="00CC5CCC" w:rsidRDefault="00CC5CCC">
      <w:pPr>
        <w:rPr>
          <w:rFonts w:ascii="Calibri" w:hAnsi="Calibri" w:cs="Calibri"/>
        </w:rPr>
      </w:pPr>
    </w:p>
    <w:p w14:paraId="01BDD6B1" w14:textId="77777777" w:rsidR="00CC5CCC" w:rsidRPr="00CC5CCC" w:rsidRDefault="00CC5CCC">
      <w:pPr>
        <w:rPr>
          <w:rFonts w:ascii="Calibri" w:hAnsi="Calibri" w:cs="Calibri"/>
        </w:rPr>
      </w:pPr>
    </w:p>
    <w:p w14:paraId="6FB44BAA" w14:textId="72C7B74F" w:rsidR="00CD4164" w:rsidRPr="004A0AAE" w:rsidRDefault="00CD4164" w:rsidP="004A0AAE">
      <w:pPr>
        <w:pStyle w:val="Heading1"/>
      </w:pPr>
      <w:bookmarkStart w:id="17" w:name="_Toc88555529"/>
      <w:bookmarkStart w:id="18" w:name="_Toc95650212"/>
      <w:r w:rsidRPr="004A0AAE">
        <w:t>Introduction</w:t>
      </w:r>
      <w:bookmarkEnd w:id="17"/>
      <w:bookmarkEnd w:id="18"/>
    </w:p>
    <w:p w14:paraId="263D2306" w14:textId="0C2B1AAF" w:rsidR="00CC5CCC" w:rsidRPr="0003211B" w:rsidRDefault="00CC5CCC" w:rsidP="0003211B">
      <w:r>
        <w:rPr>
          <w:rFonts w:ascii="Calibri" w:hAnsi="Calibri" w:cs="Calibri"/>
        </w:rPr>
        <w:t xml:space="preserve">The </w:t>
      </w:r>
      <w:r w:rsidR="0003211B" w:rsidRPr="0003211B">
        <w:rPr>
          <w:i/>
          <w:iCs/>
        </w:rPr>
        <w:t xml:space="preserve">CUTRIC Transit Fleet Electrification Analysis </w:t>
      </w:r>
      <w:del w:id="19" w:author="Bowes, Jeremy" w:date="2022-02-11T13:26:00Z">
        <w:r w:rsidR="0003211B" w:rsidRPr="0003211B" w:rsidDel="00C25A1A">
          <w:rPr>
            <w:i/>
            <w:iCs/>
          </w:rPr>
          <w:delText xml:space="preserve">– </w:delText>
        </w:r>
      </w:del>
      <w:ins w:id="20" w:author="Bowes, Jeremy" w:date="2022-02-11T13:26:00Z">
        <w:r w:rsidR="00C25A1A">
          <w:rPr>
            <w:i/>
            <w:iCs/>
          </w:rPr>
          <w:t>and</w:t>
        </w:r>
        <w:r w:rsidR="00C25A1A" w:rsidRPr="0003211B">
          <w:rPr>
            <w:i/>
            <w:iCs/>
          </w:rPr>
          <w:t xml:space="preserve"> </w:t>
        </w:r>
      </w:ins>
      <w:ins w:id="21" w:author="Bowes, Jeremy" w:date="2022-02-09T10:00:00Z">
        <w:r w:rsidR="005900A0">
          <w:rPr>
            <w:i/>
            <w:iCs/>
          </w:rPr>
          <w:t xml:space="preserve">the </w:t>
        </w:r>
      </w:ins>
      <w:r w:rsidR="0003211B" w:rsidRPr="0003211B">
        <w:rPr>
          <w:i/>
          <w:iCs/>
        </w:rPr>
        <w:t>Burlington</w:t>
      </w:r>
      <w:r w:rsidR="0003211B">
        <w:t xml:space="preserve"> prototype </w:t>
      </w:r>
      <w:r>
        <w:rPr>
          <w:rFonts w:ascii="Calibri" w:hAnsi="Calibri" w:cs="Calibri"/>
        </w:rPr>
        <w:t>is</w:t>
      </w:r>
      <w:r w:rsidRPr="00CC5CCC">
        <w:rPr>
          <w:rFonts w:ascii="Calibri" w:hAnsi="Calibri" w:cs="Calibri"/>
        </w:rPr>
        <w:t xml:space="preserve"> a dynamic </w:t>
      </w:r>
      <w:r w:rsidR="004A6F65">
        <w:rPr>
          <w:rFonts w:ascii="Calibri" w:hAnsi="Calibri" w:cs="Calibri"/>
        </w:rPr>
        <w:t xml:space="preserve">HTML </w:t>
      </w:r>
      <w:r w:rsidRPr="00CC5CCC">
        <w:rPr>
          <w:rFonts w:ascii="Calibri" w:hAnsi="Calibri" w:cs="Calibri"/>
        </w:rPr>
        <w:t xml:space="preserve">dashboard visualization environment that supports </w:t>
      </w:r>
      <w:del w:id="22" w:author="Bowes, Jeremy" w:date="2022-02-09T10:00:00Z">
        <w:r w:rsidRPr="00CC5CCC" w:rsidDel="005900A0">
          <w:rPr>
            <w:rFonts w:ascii="Calibri" w:hAnsi="Calibri" w:cs="Calibri"/>
          </w:rPr>
          <w:delText xml:space="preserve">all </w:delText>
        </w:r>
      </w:del>
      <w:ins w:id="23" w:author="Bowes, Jeremy" w:date="2022-02-09T10:00:00Z">
        <w:r w:rsidR="005900A0">
          <w:rPr>
            <w:rFonts w:ascii="Calibri" w:hAnsi="Calibri" w:cs="Calibri"/>
          </w:rPr>
          <w:t xml:space="preserve">many of </w:t>
        </w:r>
      </w:ins>
      <w:r w:rsidRPr="00CC5CCC">
        <w:rPr>
          <w:rFonts w:ascii="Calibri" w:hAnsi="Calibri" w:cs="Calibri"/>
        </w:rPr>
        <w:t xml:space="preserve">the analytics that CUTRIC undertook and even extends </w:t>
      </w:r>
      <w:del w:id="24" w:author="Bowes, Jeremy" w:date="2022-02-11T13:27:00Z">
        <w:r w:rsidRPr="00CC5CCC" w:rsidDel="00C25A1A">
          <w:rPr>
            <w:rFonts w:ascii="Calibri" w:hAnsi="Calibri" w:cs="Calibri"/>
          </w:rPr>
          <w:delText>these</w:delText>
        </w:r>
      </w:del>
      <w:ins w:id="25" w:author="Bowes, Jeremy" w:date="2022-02-11T13:27:00Z">
        <w:r w:rsidR="00C25A1A" w:rsidRPr="00CC5CCC">
          <w:rPr>
            <w:rFonts w:ascii="Calibri" w:hAnsi="Calibri" w:cs="Calibri"/>
          </w:rPr>
          <w:t>th</w:t>
        </w:r>
        <w:r w:rsidR="00C25A1A">
          <w:rPr>
            <w:rFonts w:ascii="Calibri" w:hAnsi="Calibri" w:cs="Calibri"/>
          </w:rPr>
          <w:t>ose functionalities</w:t>
        </w:r>
      </w:ins>
      <w:r w:rsidRPr="00CC5CCC">
        <w:rPr>
          <w:rFonts w:ascii="Calibri" w:hAnsi="Calibri" w:cs="Calibri"/>
        </w:rPr>
        <w:t>.</w:t>
      </w:r>
      <w:ins w:id="26" w:author="Bowes, Jeremy" w:date="2022-02-09T10:28:00Z">
        <w:r w:rsidR="007C5057">
          <w:rPr>
            <w:rFonts w:ascii="Calibri" w:hAnsi="Calibri" w:cs="Calibri"/>
          </w:rPr>
          <w:t xml:space="preserve"> </w:t>
        </w:r>
      </w:ins>
      <w:del w:id="27" w:author="Bowes, Jeremy" w:date="2022-02-11T13:28:00Z">
        <w:r w:rsidRPr="00CC5CCC" w:rsidDel="00C25A1A">
          <w:rPr>
            <w:rFonts w:ascii="Calibri" w:hAnsi="Calibri" w:cs="Calibri"/>
          </w:rPr>
          <w:delText xml:space="preserve"> </w:delText>
        </w:r>
      </w:del>
      <w:r w:rsidRPr="00CC5CCC">
        <w:rPr>
          <w:rFonts w:ascii="Calibri" w:hAnsi="Calibri" w:cs="Calibri"/>
        </w:rPr>
        <w:t>It provide</w:t>
      </w:r>
      <w:r>
        <w:rPr>
          <w:rFonts w:ascii="Calibri" w:hAnsi="Calibri" w:cs="Calibri"/>
        </w:rPr>
        <w:t>s</w:t>
      </w:r>
      <w:r w:rsidRPr="00CC5CCC">
        <w:rPr>
          <w:rFonts w:ascii="Calibri" w:hAnsi="Calibri" w:cs="Calibri"/>
        </w:rPr>
        <w:t xml:space="preserve"> a GIS map (Cartographic) interface and related graphs/charts.</w:t>
      </w:r>
      <w:r w:rsidR="00AE47FD">
        <w:rPr>
          <w:rFonts w:ascii="Calibri" w:hAnsi="Calibri" w:cs="Calibri"/>
        </w:rPr>
        <w:t xml:space="preserve"> </w:t>
      </w:r>
      <w:ins w:id="28" w:author="Bowes, Jeremy" w:date="2022-02-11T13:28:00Z">
        <w:r w:rsidR="00C25A1A">
          <w:rPr>
            <w:rFonts w:ascii="Calibri" w:hAnsi="Calibri" w:cs="Calibri"/>
          </w:rPr>
          <w:t xml:space="preserve">As a prototype it utilizes data from city of Burlington Transit as a </w:t>
        </w:r>
      </w:ins>
      <w:del w:id="29" w:author="Bowes, Jeremy" w:date="2022-02-11T13:28:00Z">
        <w:r w:rsidR="00AE47FD" w:rsidDel="00C25A1A">
          <w:rPr>
            <w:rFonts w:ascii="Calibri" w:hAnsi="Calibri" w:cs="Calibri"/>
          </w:rPr>
          <w:delText xml:space="preserve">We use </w:delText>
        </w:r>
      </w:del>
      <w:del w:id="30" w:author="Bowes, Jeremy" w:date="2022-02-11T13:29:00Z">
        <w:r w:rsidR="00AE47FD" w:rsidDel="00C25A1A">
          <w:rPr>
            <w:rFonts w:ascii="Calibri" w:hAnsi="Calibri" w:cs="Calibri"/>
          </w:rPr>
          <w:delText xml:space="preserve">the </w:delText>
        </w:r>
      </w:del>
      <w:del w:id="31" w:author="Bowes, Jeremy" w:date="2022-02-11T13:28:00Z">
        <w:r w:rsidR="00AE47FD" w:rsidDel="00C25A1A">
          <w:rPr>
            <w:rFonts w:ascii="Calibri" w:hAnsi="Calibri" w:cs="Calibri"/>
          </w:rPr>
          <w:delText xml:space="preserve">city of Burlington </w:delText>
        </w:r>
      </w:del>
      <w:del w:id="32" w:author="Bowes, Jeremy" w:date="2022-02-11T13:29:00Z">
        <w:r w:rsidR="00AE47FD" w:rsidDel="00C25A1A">
          <w:rPr>
            <w:rFonts w:ascii="Calibri" w:hAnsi="Calibri" w:cs="Calibri"/>
          </w:rPr>
          <w:delText xml:space="preserve">as the </w:delText>
        </w:r>
      </w:del>
      <w:r w:rsidR="00AE47FD">
        <w:rPr>
          <w:rFonts w:ascii="Calibri" w:hAnsi="Calibri" w:cs="Calibri"/>
        </w:rPr>
        <w:t xml:space="preserve">use case to develop </w:t>
      </w:r>
      <w:ins w:id="33" w:author="Bowes, Jeremy" w:date="2022-02-11T13:29:00Z">
        <w:r w:rsidR="00C25A1A">
          <w:rPr>
            <w:rFonts w:ascii="Calibri" w:hAnsi="Calibri" w:cs="Calibri"/>
          </w:rPr>
          <w:t xml:space="preserve">and test </w:t>
        </w:r>
      </w:ins>
      <w:r w:rsidR="00AE47FD">
        <w:rPr>
          <w:rFonts w:ascii="Calibri" w:hAnsi="Calibri" w:cs="Calibri"/>
        </w:rPr>
        <w:t>the p</w:t>
      </w:r>
      <w:ins w:id="34" w:author="Bowes, Jeremy" w:date="2022-02-11T13:29:00Z">
        <w:r w:rsidR="00C25A1A">
          <w:rPr>
            <w:rFonts w:ascii="Calibri" w:hAnsi="Calibri" w:cs="Calibri"/>
          </w:rPr>
          <w:t>rot</w:t>
        </w:r>
      </w:ins>
      <w:del w:id="35" w:author="Bowes, Jeremy" w:date="2022-02-11T13:29:00Z">
        <w:r w:rsidR="00AE47FD" w:rsidDel="00C25A1A">
          <w:rPr>
            <w:rFonts w:ascii="Calibri" w:hAnsi="Calibri" w:cs="Calibri"/>
          </w:rPr>
          <w:delText>or</w:delText>
        </w:r>
      </w:del>
      <w:r w:rsidR="00AE47FD">
        <w:rPr>
          <w:rFonts w:ascii="Calibri" w:hAnsi="Calibri" w:cs="Calibri"/>
        </w:rPr>
        <w:t>otype</w:t>
      </w:r>
      <w:ins w:id="36" w:author="Bowes, Jeremy" w:date="2022-02-11T13:29:00Z">
        <w:r w:rsidR="00C25A1A">
          <w:rPr>
            <w:rFonts w:ascii="Calibri" w:hAnsi="Calibri" w:cs="Calibri"/>
          </w:rPr>
          <w:t>,</w:t>
        </w:r>
      </w:ins>
      <w:del w:id="37" w:author="Bowes, Jeremy" w:date="2022-02-11T13:29:00Z">
        <w:r w:rsidR="00AE47FD" w:rsidDel="00C25A1A">
          <w:rPr>
            <w:rFonts w:ascii="Calibri" w:hAnsi="Calibri" w:cs="Calibri"/>
          </w:rPr>
          <w:delText>.</w:delText>
        </w:r>
      </w:del>
      <w:r w:rsidR="00AE47FD">
        <w:rPr>
          <w:rFonts w:ascii="Calibri" w:hAnsi="Calibri" w:cs="Calibri"/>
        </w:rPr>
        <w:t xml:space="preserve"> </w:t>
      </w:r>
      <w:ins w:id="38" w:author="Bowes, Jeremy" w:date="2022-02-11T13:29:00Z">
        <w:r w:rsidR="00C25A1A">
          <w:rPr>
            <w:rFonts w:ascii="Calibri" w:hAnsi="Calibri" w:cs="Calibri"/>
          </w:rPr>
          <w:t>h</w:t>
        </w:r>
      </w:ins>
      <w:del w:id="39" w:author="Bowes, Jeremy" w:date="2022-02-11T13:29:00Z">
        <w:r w:rsidR="00AE47FD" w:rsidDel="00C25A1A">
          <w:rPr>
            <w:rFonts w:ascii="Calibri" w:hAnsi="Calibri" w:cs="Calibri"/>
          </w:rPr>
          <w:delText>H</w:delText>
        </w:r>
      </w:del>
      <w:r w:rsidR="00AE47FD">
        <w:rPr>
          <w:rFonts w:ascii="Calibri" w:hAnsi="Calibri" w:cs="Calibri"/>
        </w:rPr>
        <w:t>owever, the prototype should serve as a template that can be applied to any other</w:t>
      </w:r>
      <w:r w:rsidR="0003211B">
        <w:rPr>
          <w:rFonts w:ascii="Calibri" w:hAnsi="Calibri" w:cs="Calibri"/>
        </w:rPr>
        <w:t xml:space="preserve"> </w:t>
      </w:r>
      <w:del w:id="40" w:author="Bowes, Jeremy" w:date="2022-02-11T13:30:00Z">
        <w:r w:rsidR="0003211B" w:rsidDel="00B011F7">
          <w:rPr>
            <w:rFonts w:ascii="Calibri" w:hAnsi="Calibri" w:cs="Calibri"/>
          </w:rPr>
          <w:delText xml:space="preserve">CUTRIC </w:delText>
        </w:r>
      </w:del>
      <w:ins w:id="41" w:author="Bowes, Jeremy" w:date="2022-02-11T13:30:00Z">
        <w:r w:rsidR="00B011F7">
          <w:rPr>
            <w:rFonts w:ascii="Calibri" w:hAnsi="Calibri" w:cs="Calibri"/>
          </w:rPr>
          <w:t xml:space="preserve">Canadian </w:t>
        </w:r>
      </w:ins>
      <w:r w:rsidR="00AE47FD">
        <w:rPr>
          <w:rFonts w:ascii="Calibri" w:hAnsi="Calibri" w:cs="Calibri"/>
        </w:rPr>
        <w:t>cities.</w:t>
      </w:r>
    </w:p>
    <w:p w14:paraId="6629F484" w14:textId="77777777" w:rsidR="00AE47FD" w:rsidRDefault="00AE47FD">
      <w:pPr>
        <w:rPr>
          <w:rFonts w:ascii="Calibri" w:hAnsi="Calibri" w:cs="Calibri"/>
        </w:rPr>
      </w:pPr>
    </w:p>
    <w:p w14:paraId="3C6FCD6A" w14:textId="40108033" w:rsidR="00CD4164" w:rsidRDefault="00961767">
      <w:pPr>
        <w:rPr>
          <w:rFonts w:ascii="Calibri" w:hAnsi="Calibri" w:cs="Calibri"/>
        </w:rPr>
      </w:pPr>
      <w:r w:rsidRPr="00CC5CCC">
        <w:rPr>
          <w:rFonts w:ascii="Calibri" w:hAnsi="Calibri" w:cs="Calibri"/>
        </w:rPr>
        <w:t xml:space="preserve">Based on CUTRIC’s request, </w:t>
      </w:r>
      <w:r w:rsidR="004A6F65">
        <w:rPr>
          <w:rFonts w:ascii="Calibri" w:hAnsi="Calibri" w:cs="Calibri"/>
        </w:rPr>
        <w:t xml:space="preserve">all the tools </w:t>
      </w:r>
      <w:del w:id="42" w:author="Bowes, Jeremy" w:date="2022-02-11T13:30:00Z">
        <w:r w:rsidR="004A6F65" w:rsidDel="00E05F0B">
          <w:rPr>
            <w:rFonts w:ascii="Calibri" w:hAnsi="Calibri" w:cs="Calibri"/>
          </w:rPr>
          <w:delText>we used</w:delText>
        </w:r>
      </w:del>
      <w:ins w:id="43" w:author="Bowes, Jeremy" w:date="2022-02-11T13:30:00Z">
        <w:r w:rsidR="00E05F0B">
          <w:rPr>
            <w:rFonts w:ascii="Calibri" w:hAnsi="Calibri" w:cs="Calibri"/>
          </w:rPr>
          <w:t>employed</w:t>
        </w:r>
      </w:ins>
      <w:r w:rsidR="004A6F65">
        <w:rPr>
          <w:rFonts w:ascii="Calibri" w:hAnsi="Calibri" w:cs="Calibri"/>
        </w:rPr>
        <w:t xml:space="preserve"> are open source and free to use.</w:t>
      </w:r>
      <w:r w:rsidR="00CD4164" w:rsidRPr="00CC5CCC">
        <w:rPr>
          <w:rFonts w:ascii="Calibri" w:hAnsi="Calibri" w:cs="Calibri"/>
        </w:rPr>
        <w:t xml:space="preserve"> We </w:t>
      </w:r>
      <w:r w:rsidRPr="00CC5CCC">
        <w:rPr>
          <w:rFonts w:ascii="Calibri" w:hAnsi="Calibri" w:cs="Calibri"/>
        </w:rPr>
        <w:t xml:space="preserve">decided to use </w:t>
      </w:r>
      <w:proofErr w:type="spellStart"/>
      <w:r w:rsidRPr="00CC5CCC">
        <w:rPr>
          <w:rFonts w:ascii="Calibri" w:hAnsi="Calibri" w:cs="Calibri"/>
        </w:rPr>
        <w:t>Mapbox</w:t>
      </w:r>
      <w:proofErr w:type="spellEnd"/>
      <w:r w:rsidRPr="00CC5CCC">
        <w:rPr>
          <w:rFonts w:ascii="Calibri" w:hAnsi="Calibri" w:cs="Calibri"/>
        </w:rPr>
        <w:t>(</w:t>
      </w:r>
      <w:hyperlink r:id="rId9" w:history="1">
        <w:r w:rsidRPr="00CC5CCC">
          <w:rPr>
            <w:rStyle w:val="Hyperlink"/>
            <w:rFonts w:ascii="Calibri" w:hAnsi="Calibri" w:cs="Calibri"/>
          </w:rPr>
          <w:t>https://www.mapbox.com/</w:t>
        </w:r>
      </w:hyperlink>
      <w:r w:rsidRPr="00CC5CCC">
        <w:rPr>
          <w:rFonts w:ascii="Calibri" w:hAnsi="Calibri" w:cs="Calibri"/>
        </w:rPr>
        <w:t>) for all the on-map visualization</w:t>
      </w:r>
      <w:ins w:id="44" w:author="Bowes, Jeremy" w:date="2022-02-11T13:30:00Z">
        <w:r w:rsidR="00E05F0B">
          <w:rPr>
            <w:rFonts w:ascii="Calibri" w:hAnsi="Calibri" w:cs="Calibri"/>
          </w:rPr>
          <w:t>,</w:t>
        </w:r>
      </w:ins>
      <w:ins w:id="45" w:author="Bowes, Jeremy" w:date="2022-02-11T13:31:00Z">
        <w:r w:rsidR="00E05F0B">
          <w:rPr>
            <w:rFonts w:ascii="Calibri" w:hAnsi="Calibri" w:cs="Calibri"/>
          </w:rPr>
          <w:t xml:space="preserve"> and</w:t>
        </w:r>
      </w:ins>
      <w:del w:id="46" w:author="Bowes, Jeremy" w:date="2022-02-11T13:30:00Z">
        <w:r w:rsidR="00823990" w:rsidRPr="00CC5CCC" w:rsidDel="00E05F0B">
          <w:rPr>
            <w:rFonts w:ascii="Calibri" w:hAnsi="Calibri" w:cs="Calibri"/>
          </w:rPr>
          <w:delText>.</w:delText>
        </w:r>
      </w:del>
      <w:r w:rsidR="00823990" w:rsidRPr="00CC5CCC">
        <w:rPr>
          <w:rFonts w:ascii="Calibri" w:hAnsi="Calibri" w:cs="Calibri"/>
        </w:rPr>
        <w:t xml:space="preserve"> </w:t>
      </w:r>
      <w:ins w:id="47" w:author="Bowes, Jeremy" w:date="2022-02-11T13:30:00Z">
        <w:r w:rsidR="00E05F0B">
          <w:rPr>
            <w:rFonts w:ascii="Calibri" w:hAnsi="Calibri" w:cs="Calibri"/>
          </w:rPr>
          <w:t>f</w:t>
        </w:r>
      </w:ins>
      <w:del w:id="48" w:author="Bowes, Jeremy" w:date="2022-02-11T13:30:00Z">
        <w:r w:rsidR="00823990" w:rsidRPr="00CC5CCC" w:rsidDel="00E05F0B">
          <w:rPr>
            <w:rFonts w:ascii="Calibri" w:hAnsi="Calibri" w:cs="Calibri"/>
          </w:rPr>
          <w:delText>F</w:delText>
        </w:r>
      </w:del>
      <w:r w:rsidR="00823990" w:rsidRPr="00CC5CCC">
        <w:rPr>
          <w:rFonts w:ascii="Calibri" w:hAnsi="Calibri" w:cs="Calibri"/>
        </w:rPr>
        <w:t>or graphs and charts, we use</w:t>
      </w:r>
      <w:ins w:id="49" w:author="Bowes, Jeremy" w:date="2022-02-11T13:31:00Z">
        <w:r w:rsidR="00E05F0B">
          <w:rPr>
            <w:rFonts w:ascii="Calibri" w:hAnsi="Calibri" w:cs="Calibri"/>
          </w:rPr>
          <w:t>d</w:t>
        </w:r>
      </w:ins>
      <w:r w:rsidR="00823990" w:rsidRPr="00CC5CCC">
        <w:rPr>
          <w:rFonts w:ascii="Calibri" w:hAnsi="Calibri" w:cs="Calibri"/>
        </w:rPr>
        <w:t xml:space="preserve"> </w:t>
      </w:r>
      <w:r w:rsidR="00AE0D58">
        <w:rPr>
          <w:rFonts w:ascii="Calibri" w:hAnsi="Calibri" w:cs="Calibri"/>
        </w:rPr>
        <w:t xml:space="preserve">the JavaScript library </w:t>
      </w:r>
      <w:r w:rsidR="00823990" w:rsidRPr="00CC5CCC">
        <w:rPr>
          <w:rFonts w:ascii="Calibri" w:hAnsi="Calibri" w:cs="Calibri"/>
        </w:rPr>
        <w:t>D3.js</w:t>
      </w:r>
      <w:r w:rsidR="00CC5CCC">
        <w:rPr>
          <w:rFonts w:ascii="Calibri" w:hAnsi="Calibri" w:cs="Calibri"/>
        </w:rPr>
        <w:t>(</w:t>
      </w:r>
      <w:hyperlink r:id="rId10" w:history="1">
        <w:r w:rsidR="00CC5CCC" w:rsidRPr="003D346F">
          <w:rPr>
            <w:rStyle w:val="Hyperlink"/>
            <w:rFonts w:ascii="Calibri" w:hAnsi="Calibri" w:cs="Calibri"/>
          </w:rPr>
          <w:t>https://d3js.org/</w:t>
        </w:r>
      </w:hyperlink>
      <w:r w:rsidR="00CC5CCC">
        <w:rPr>
          <w:rFonts w:ascii="Calibri" w:hAnsi="Calibri" w:cs="Calibri"/>
        </w:rPr>
        <w:t>)</w:t>
      </w:r>
      <w:r w:rsidR="008D2A8E">
        <w:rPr>
          <w:rFonts w:ascii="Calibri" w:hAnsi="Calibri" w:cs="Calibri"/>
        </w:rPr>
        <w:t xml:space="preserve"> and Observable notebooks(</w:t>
      </w:r>
      <w:hyperlink r:id="rId11" w:history="1">
        <w:r w:rsidR="008D2A8E" w:rsidRPr="00FD0E58">
          <w:rPr>
            <w:rStyle w:val="Hyperlink"/>
            <w:rFonts w:ascii="Calibri" w:hAnsi="Calibri" w:cs="Calibri"/>
          </w:rPr>
          <w:t>https://observablehq.com/</w:t>
        </w:r>
      </w:hyperlink>
      <w:r w:rsidR="008D2A8E">
        <w:rPr>
          <w:rFonts w:ascii="Calibri" w:hAnsi="Calibri" w:cs="Calibri"/>
        </w:rPr>
        <w:t>)</w:t>
      </w:r>
      <w:r w:rsidR="00595DA4">
        <w:rPr>
          <w:rFonts w:ascii="Calibri" w:hAnsi="Calibri" w:cs="Calibri"/>
        </w:rPr>
        <w:t>,</w:t>
      </w:r>
      <w:r w:rsidR="00823990" w:rsidRPr="00CC5CCC">
        <w:rPr>
          <w:rFonts w:ascii="Calibri" w:hAnsi="Calibri" w:cs="Calibri"/>
        </w:rPr>
        <w:t xml:space="preserve"> which comes with </w:t>
      </w:r>
      <w:r w:rsidR="00AE0D58" w:rsidRPr="00CC5CCC">
        <w:rPr>
          <w:rFonts w:ascii="Calibri" w:hAnsi="Calibri" w:cs="Calibri"/>
        </w:rPr>
        <w:t xml:space="preserve">powerful </w:t>
      </w:r>
      <w:r w:rsidR="00AE0D58">
        <w:rPr>
          <w:rFonts w:ascii="Calibri" w:hAnsi="Calibri" w:cs="Calibri"/>
        </w:rPr>
        <w:t>resources</w:t>
      </w:r>
      <w:r w:rsidR="008236D5" w:rsidRPr="00CC5CCC">
        <w:rPr>
          <w:rFonts w:ascii="Calibri" w:hAnsi="Calibri" w:cs="Calibri"/>
        </w:rPr>
        <w:t xml:space="preserve"> for various types of data visualizations</w:t>
      </w:r>
      <w:r w:rsidR="00E07D56">
        <w:rPr>
          <w:rFonts w:ascii="Calibri" w:hAnsi="Calibri" w:cs="Calibri"/>
        </w:rPr>
        <w:t>.</w:t>
      </w:r>
      <w:r w:rsidR="004F10A4">
        <w:rPr>
          <w:rFonts w:ascii="Calibri" w:hAnsi="Calibri" w:cs="Calibri"/>
        </w:rPr>
        <w:t xml:space="preserve"> The outcomes </w:t>
      </w:r>
      <w:r w:rsidR="004A6F65">
        <w:rPr>
          <w:rFonts w:ascii="Calibri" w:hAnsi="Calibri" w:cs="Calibri"/>
        </w:rPr>
        <w:t xml:space="preserve">are a series of </w:t>
      </w:r>
      <w:r w:rsidR="004F10A4">
        <w:rPr>
          <w:rFonts w:ascii="Calibri" w:hAnsi="Calibri" w:cs="Calibri"/>
        </w:rPr>
        <w:t>HTML web pages that can be hosted on CUTRIC’s servers.</w:t>
      </w:r>
    </w:p>
    <w:p w14:paraId="252CE4FB" w14:textId="77777777" w:rsidR="00680DD4" w:rsidRDefault="00680DD4">
      <w:pPr>
        <w:rPr>
          <w:rFonts w:ascii="Calibri" w:hAnsi="Calibri" w:cs="Calibri"/>
        </w:rPr>
      </w:pPr>
    </w:p>
    <w:p w14:paraId="6667277A" w14:textId="1796CBF8" w:rsidR="00680DD4" w:rsidRDefault="00680DD4">
      <w:pPr>
        <w:rPr>
          <w:rFonts w:ascii="Calibri" w:hAnsi="Calibri" w:cs="Calibri"/>
        </w:rPr>
      </w:pPr>
      <w:r>
        <w:rPr>
          <w:rFonts w:ascii="Calibri" w:hAnsi="Calibri" w:cs="Calibri"/>
        </w:rPr>
        <w:t xml:space="preserve">The package can be downloaded from the </w:t>
      </w:r>
      <w:r w:rsidR="0005685A">
        <w:rPr>
          <w:rFonts w:ascii="Calibri" w:hAnsi="Calibri" w:cs="Calibri"/>
        </w:rPr>
        <w:t>GitHub</w:t>
      </w:r>
      <w:r>
        <w:rPr>
          <w:rFonts w:ascii="Calibri" w:hAnsi="Calibri" w:cs="Calibri"/>
        </w:rPr>
        <w:t xml:space="preserve">: </w:t>
      </w:r>
      <w:hyperlink r:id="rId12" w:history="1">
        <w:r w:rsidRPr="00EF7BC9">
          <w:rPr>
            <w:rStyle w:val="Hyperlink"/>
            <w:rFonts w:ascii="Calibri" w:hAnsi="Calibri" w:cs="Calibri"/>
          </w:rPr>
          <w:t>https://github.com/graceyuanjq/CUTRIC-Burlington-Prototypes</w:t>
        </w:r>
      </w:hyperlink>
      <w:r>
        <w:rPr>
          <w:rFonts w:ascii="Calibri" w:hAnsi="Calibri" w:cs="Calibri"/>
        </w:rPr>
        <w:t xml:space="preserve"> </w:t>
      </w:r>
    </w:p>
    <w:p w14:paraId="65851D88" w14:textId="2107FB69" w:rsidR="001C76C3" w:rsidRDefault="001C76C3">
      <w:pPr>
        <w:rPr>
          <w:rFonts w:ascii="Calibri" w:hAnsi="Calibri" w:cs="Calibri"/>
        </w:rPr>
      </w:pPr>
    </w:p>
    <w:p w14:paraId="4A44AA16" w14:textId="77777777" w:rsidR="001C76C3" w:rsidRPr="00CC5CCC" w:rsidRDefault="001C76C3">
      <w:pPr>
        <w:rPr>
          <w:rFonts w:ascii="Calibri" w:hAnsi="Calibri" w:cs="Calibri"/>
        </w:rPr>
      </w:pPr>
    </w:p>
    <w:p w14:paraId="2A86C3FD" w14:textId="77777777" w:rsidR="001C76C3" w:rsidRDefault="001C76C3">
      <w:pPr>
        <w:rPr>
          <w:b/>
          <w:bCs/>
        </w:rPr>
      </w:pPr>
      <w:r>
        <w:rPr>
          <w:noProof/>
        </w:rPr>
        <w:drawing>
          <wp:inline distT="0" distB="0" distL="0" distR="0" wp14:anchorId="1335795E" wp14:editId="5CEC85BD">
            <wp:extent cx="5943600" cy="6572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inline>
        </w:drawing>
      </w:r>
    </w:p>
    <w:p w14:paraId="27D93AE3" w14:textId="3064A3CD" w:rsidR="00B9500C" w:rsidRDefault="001C76C3" w:rsidP="001C76C3">
      <w:pPr>
        <w:pStyle w:val="Caption"/>
      </w:pPr>
      <w:bookmarkStart w:id="50" w:name="_Toc95651795"/>
      <w:r>
        <w:t xml:space="preserve">Figure </w:t>
      </w:r>
      <w:r>
        <w:fldChar w:fldCharType="begin"/>
      </w:r>
      <w:r>
        <w:instrText>SEQ Figure \* ARABIC</w:instrText>
      </w:r>
      <w:r>
        <w:fldChar w:fldCharType="separate"/>
      </w:r>
      <w:r w:rsidR="00C05D68">
        <w:rPr>
          <w:noProof/>
        </w:rPr>
        <w:t>1</w:t>
      </w:r>
      <w:r>
        <w:fldChar w:fldCharType="end"/>
      </w:r>
      <w:r>
        <w:t xml:space="preserve"> - Main libraries used for the prototype</w:t>
      </w:r>
      <w:bookmarkEnd w:id="50"/>
      <w:r w:rsidR="00B9500C">
        <w:rPr>
          <w:b/>
          <w:bCs/>
        </w:rPr>
        <w:br w:type="page"/>
      </w:r>
    </w:p>
    <w:sdt>
      <w:sdtPr>
        <w:rPr>
          <w:rFonts w:asciiTheme="minorHAnsi" w:eastAsiaTheme="minorEastAsia" w:hAnsiTheme="minorHAnsi" w:cstheme="minorBidi"/>
          <w:b/>
          <w:bCs/>
          <w:color w:val="auto"/>
          <w:sz w:val="24"/>
          <w:szCs w:val="24"/>
          <w:lang w:eastAsia="zh-CN"/>
        </w:rPr>
        <w:id w:val="562768225"/>
        <w:docPartObj>
          <w:docPartGallery w:val="Table of Contents"/>
          <w:docPartUnique/>
        </w:docPartObj>
      </w:sdtPr>
      <w:sdtEndPr>
        <w:rPr>
          <w:b w:val="0"/>
          <w:bCs w:val="0"/>
          <w:noProof/>
        </w:rPr>
      </w:sdtEndPr>
      <w:sdtContent>
        <w:p w14:paraId="6E13BC26" w14:textId="68C6A5F3" w:rsidR="00CE192E" w:rsidRDefault="00CE192E" w:rsidP="004A0AAE">
          <w:pPr>
            <w:pStyle w:val="TOCHeading"/>
          </w:pPr>
          <w:r>
            <w:t>Table of Contents</w:t>
          </w:r>
        </w:p>
        <w:p w14:paraId="7C14E674" w14:textId="0E737519" w:rsidR="00C061BE" w:rsidRDefault="00CE192E">
          <w:pPr>
            <w:pStyle w:val="TOC1"/>
            <w:rPr>
              <w:rFonts w:cstheme="minorBidi"/>
              <w:b w:val="0"/>
              <w:bCs w:val="0"/>
              <w:i w:val="0"/>
              <w:iCs w:val="0"/>
              <w:noProof/>
            </w:rPr>
          </w:pPr>
          <w:r>
            <w:rPr>
              <w:sz w:val="22"/>
              <w:szCs w:val="22"/>
            </w:rPr>
            <w:fldChar w:fldCharType="begin"/>
          </w:r>
          <w:r>
            <w:instrText xml:space="preserve"> TOC \o "1-3" \h \z \u </w:instrText>
          </w:r>
          <w:r>
            <w:rPr>
              <w:sz w:val="22"/>
              <w:szCs w:val="22"/>
            </w:rPr>
            <w:fldChar w:fldCharType="separate"/>
          </w:r>
          <w:hyperlink w:anchor="_Toc95650212" w:history="1">
            <w:r w:rsidR="00C061BE" w:rsidRPr="00634366">
              <w:rPr>
                <w:rStyle w:val="Hyperlink"/>
                <w:noProof/>
              </w:rPr>
              <w:t>Introduction</w:t>
            </w:r>
            <w:r w:rsidR="00C061BE">
              <w:rPr>
                <w:noProof/>
                <w:webHidden/>
              </w:rPr>
              <w:tab/>
            </w:r>
            <w:r w:rsidR="00C061BE">
              <w:rPr>
                <w:noProof/>
                <w:webHidden/>
              </w:rPr>
              <w:fldChar w:fldCharType="begin"/>
            </w:r>
            <w:r w:rsidR="00C061BE">
              <w:rPr>
                <w:noProof/>
                <w:webHidden/>
              </w:rPr>
              <w:instrText xml:space="preserve"> PAGEREF _Toc95650212 \h </w:instrText>
            </w:r>
            <w:r w:rsidR="00C061BE">
              <w:rPr>
                <w:noProof/>
                <w:webHidden/>
              </w:rPr>
            </w:r>
            <w:r w:rsidR="00C061BE">
              <w:rPr>
                <w:noProof/>
                <w:webHidden/>
              </w:rPr>
              <w:fldChar w:fldCharType="separate"/>
            </w:r>
            <w:r w:rsidR="00C061BE">
              <w:rPr>
                <w:noProof/>
                <w:webHidden/>
              </w:rPr>
              <w:t>1</w:t>
            </w:r>
            <w:r w:rsidR="00C061BE">
              <w:rPr>
                <w:noProof/>
                <w:webHidden/>
              </w:rPr>
              <w:fldChar w:fldCharType="end"/>
            </w:r>
          </w:hyperlink>
        </w:p>
        <w:p w14:paraId="48D9E388" w14:textId="4A308EF2" w:rsidR="00C061BE" w:rsidRDefault="008F3C28">
          <w:pPr>
            <w:pStyle w:val="TOC1"/>
            <w:rPr>
              <w:rFonts w:cstheme="minorBidi"/>
              <w:b w:val="0"/>
              <w:bCs w:val="0"/>
              <w:i w:val="0"/>
              <w:iCs w:val="0"/>
              <w:noProof/>
            </w:rPr>
          </w:pPr>
          <w:hyperlink w:anchor="_Toc95650213" w:history="1">
            <w:r w:rsidR="00C061BE" w:rsidRPr="00634366">
              <w:rPr>
                <w:rStyle w:val="Hyperlink"/>
                <w:noProof/>
              </w:rPr>
              <w:t>Page Structure</w:t>
            </w:r>
            <w:r w:rsidR="00C061BE">
              <w:rPr>
                <w:noProof/>
                <w:webHidden/>
              </w:rPr>
              <w:tab/>
            </w:r>
            <w:r w:rsidR="00C061BE">
              <w:rPr>
                <w:noProof/>
                <w:webHidden/>
              </w:rPr>
              <w:fldChar w:fldCharType="begin"/>
            </w:r>
            <w:r w:rsidR="00C061BE">
              <w:rPr>
                <w:noProof/>
                <w:webHidden/>
              </w:rPr>
              <w:instrText xml:space="preserve"> PAGEREF _Toc95650213 \h </w:instrText>
            </w:r>
            <w:r w:rsidR="00C061BE">
              <w:rPr>
                <w:noProof/>
                <w:webHidden/>
              </w:rPr>
            </w:r>
            <w:r w:rsidR="00C061BE">
              <w:rPr>
                <w:noProof/>
                <w:webHidden/>
              </w:rPr>
              <w:fldChar w:fldCharType="separate"/>
            </w:r>
            <w:r w:rsidR="00C061BE">
              <w:rPr>
                <w:noProof/>
                <w:webHidden/>
              </w:rPr>
              <w:t>4</w:t>
            </w:r>
            <w:r w:rsidR="00C061BE">
              <w:rPr>
                <w:noProof/>
                <w:webHidden/>
              </w:rPr>
              <w:fldChar w:fldCharType="end"/>
            </w:r>
          </w:hyperlink>
        </w:p>
        <w:p w14:paraId="69FAA7C1" w14:textId="1C11AA4D" w:rsidR="00C061BE" w:rsidRDefault="008F3C28">
          <w:pPr>
            <w:pStyle w:val="TOC2"/>
            <w:rPr>
              <w:rFonts w:cstheme="minorBidi"/>
              <w:noProof/>
              <w:sz w:val="24"/>
              <w:szCs w:val="24"/>
            </w:rPr>
          </w:pPr>
          <w:hyperlink w:anchor="_Toc95650214" w:history="1">
            <w:r w:rsidR="00C061BE" w:rsidRPr="00634366">
              <w:rPr>
                <w:rStyle w:val="Hyperlink"/>
                <w:noProof/>
              </w:rPr>
              <w:t>1. Landing Page/Cities</w:t>
            </w:r>
            <w:r w:rsidR="00C061BE">
              <w:rPr>
                <w:noProof/>
                <w:webHidden/>
              </w:rPr>
              <w:tab/>
            </w:r>
            <w:r w:rsidR="00C061BE">
              <w:rPr>
                <w:noProof/>
                <w:webHidden/>
              </w:rPr>
              <w:fldChar w:fldCharType="begin"/>
            </w:r>
            <w:r w:rsidR="00C061BE">
              <w:rPr>
                <w:noProof/>
                <w:webHidden/>
              </w:rPr>
              <w:instrText xml:space="preserve"> PAGEREF _Toc95650214 \h </w:instrText>
            </w:r>
            <w:r w:rsidR="00C061BE">
              <w:rPr>
                <w:noProof/>
                <w:webHidden/>
              </w:rPr>
            </w:r>
            <w:r w:rsidR="00C061BE">
              <w:rPr>
                <w:noProof/>
                <w:webHidden/>
              </w:rPr>
              <w:fldChar w:fldCharType="separate"/>
            </w:r>
            <w:r w:rsidR="00C061BE">
              <w:rPr>
                <w:noProof/>
                <w:webHidden/>
              </w:rPr>
              <w:t>5</w:t>
            </w:r>
            <w:r w:rsidR="00C061BE">
              <w:rPr>
                <w:noProof/>
                <w:webHidden/>
              </w:rPr>
              <w:fldChar w:fldCharType="end"/>
            </w:r>
          </w:hyperlink>
        </w:p>
        <w:p w14:paraId="50027EAA" w14:textId="5D03ECAA" w:rsidR="00C061BE" w:rsidRDefault="008F3C28">
          <w:pPr>
            <w:pStyle w:val="TOC2"/>
            <w:rPr>
              <w:rFonts w:cstheme="minorBidi"/>
              <w:noProof/>
              <w:sz w:val="24"/>
              <w:szCs w:val="24"/>
            </w:rPr>
          </w:pPr>
          <w:hyperlink w:anchor="_Toc95650215" w:history="1">
            <w:r w:rsidR="00C061BE" w:rsidRPr="00634366">
              <w:rPr>
                <w:rStyle w:val="Hyperlink"/>
                <w:noProof/>
              </w:rPr>
              <w:t>2. Simulation Results</w:t>
            </w:r>
            <w:r w:rsidR="00C061BE">
              <w:rPr>
                <w:noProof/>
                <w:webHidden/>
              </w:rPr>
              <w:tab/>
            </w:r>
            <w:r w:rsidR="00C061BE">
              <w:rPr>
                <w:noProof/>
                <w:webHidden/>
              </w:rPr>
              <w:fldChar w:fldCharType="begin"/>
            </w:r>
            <w:r w:rsidR="00C061BE">
              <w:rPr>
                <w:noProof/>
                <w:webHidden/>
              </w:rPr>
              <w:instrText xml:space="preserve"> PAGEREF _Toc95650215 \h </w:instrText>
            </w:r>
            <w:r w:rsidR="00C061BE">
              <w:rPr>
                <w:noProof/>
                <w:webHidden/>
              </w:rPr>
            </w:r>
            <w:r w:rsidR="00C061BE">
              <w:rPr>
                <w:noProof/>
                <w:webHidden/>
              </w:rPr>
              <w:fldChar w:fldCharType="separate"/>
            </w:r>
            <w:r w:rsidR="00C061BE">
              <w:rPr>
                <w:noProof/>
                <w:webHidden/>
              </w:rPr>
              <w:t>7</w:t>
            </w:r>
            <w:r w:rsidR="00C061BE">
              <w:rPr>
                <w:noProof/>
                <w:webHidden/>
              </w:rPr>
              <w:fldChar w:fldCharType="end"/>
            </w:r>
          </w:hyperlink>
        </w:p>
        <w:p w14:paraId="0AC21AA6" w14:textId="19C007B0" w:rsidR="00C061BE" w:rsidRDefault="008F3C28">
          <w:pPr>
            <w:pStyle w:val="TOC2"/>
            <w:rPr>
              <w:rFonts w:cstheme="minorBidi"/>
              <w:noProof/>
              <w:sz w:val="24"/>
              <w:szCs w:val="24"/>
            </w:rPr>
          </w:pPr>
          <w:hyperlink w:anchor="_Toc95650216" w:history="1">
            <w:r w:rsidR="00C061BE" w:rsidRPr="00634366">
              <w:rPr>
                <w:rStyle w:val="Hyperlink"/>
                <w:noProof/>
              </w:rPr>
              <w:t>3. Charging Results</w:t>
            </w:r>
            <w:r w:rsidR="00C061BE">
              <w:rPr>
                <w:noProof/>
                <w:webHidden/>
              </w:rPr>
              <w:tab/>
            </w:r>
            <w:r w:rsidR="00C061BE">
              <w:rPr>
                <w:noProof/>
                <w:webHidden/>
              </w:rPr>
              <w:fldChar w:fldCharType="begin"/>
            </w:r>
            <w:r w:rsidR="00C061BE">
              <w:rPr>
                <w:noProof/>
                <w:webHidden/>
              </w:rPr>
              <w:instrText xml:space="preserve"> PAGEREF _Toc95650216 \h </w:instrText>
            </w:r>
            <w:r w:rsidR="00C061BE">
              <w:rPr>
                <w:noProof/>
                <w:webHidden/>
              </w:rPr>
            </w:r>
            <w:r w:rsidR="00C061BE">
              <w:rPr>
                <w:noProof/>
                <w:webHidden/>
              </w:rPr>
              <w:fldChar w:fldCharType="separate"/>
            </w:r>
            <w:r w:rsidR="00C061BE">
              <w:rPr>
                <w:noProof/>
                <w:webHidden/>
              </w:rPr>
              <w:t>12</w:t>
            </w:r>
            <w:r w:rsidR="00C061BE">
              <w:rPr>
                <w:noProof/>
                <w:webHidden/>
              </w:rPr>
              <w:fldChar w:fldCharType="end"/>
            </w:r>
          </w:hyperlink>
        </w:p>
        <w:p w14:paraId="53851271" w14:textId="1BDDBBB5" w:rsidR="00C061BE" w:rsidRDefault="008F3C28">
          <w:pPr>
            <w:pStyle w:val="TOC2"/>
            <w:rPr>
              <w:rFonts w:cstheme="minorBidi"/>
              <w:noProof/>
              <w:sz w:val="24"/>
              <w:szCs w:val="24"/>
            </w:rPr>
          </w:pPr>
          <w:hyperlink w:anchor="_Toc95650217" w:history="1">
            <w:r w:rsidR="00C061BE" w:rsidRPr="00634366">
              <w:rPr>
                <w:rStyle w:val="Hyperlink"/>
                <w:noProof/>
              </w:rPr>
              <w:t>4. GHG Emission Analysis</w:t>
            </w:r>
            <w:r w:rsidR="00C061BE">
              <w:rPr>
                <w:noProof/>
                <w:webHidden/>
              </w:rPr>
              <w:tab/>
            </w:r>
            <w:r w:rsidR="00C061BE">
              <w:rPr>
                <w:noProof/>
                <w:webHidden/>
              </w:rPr>
              <w:fldChar w:fldCharType="begin"/>
            </w:r>
            <w:r w:rsidR="00C061BE">
              <w:rPr>
                <w:noProof/>
                <w:webHidden/>
              </w:rPr>
              <w:instrText xml:space="preserve"> PAGEREF _Toc95650217 \h </w:instrText>
            </w:r>
            <w:r w:rsidR="00C061BE">
              <w:rPr>
                <w:noProof/>
                <w:webHidden/>
              </w:rPr>
            </w:r>
            <w:r w:rsidR="00C061BE">
              <w:rPr>
                <w:noProof/>
                <w:webHidden/>
              </w:rPr>
              <w:fldChar w:fldCharType="separate"/>
            </w:r>
            <w:r w:rsidR="00C061BE">
              <w:rPr>
                <w:noProof/>
                <w:webHidden/>
              </w:rPr>
              <w:t>15</w:t>
            </w:r>
            <w:r w:rsidR="00C061BE">
              <w:rPr>
                <w:noProof/>
                <w:webHidden/>
              </w:rPr>
              <w:fldChar w:fldCharType="end"/>
            </w:r>
          </w:hyperlink>
        </w:p>
        <w:p w14:paraId="33216579" w14:textId="00659011" w:rsidR="00C061BE" w:rsidRDefault="008F3C28">
          <w:pPr>
            <w:pStyle w:val="TOC2"/>
            <w:rPr>
              <w:rFonts w:cstheme="minorBidi"/>
              <w:noProof/>
              <w:sz w:val="24"/>
              <w:szCs w:val="24"/>
            </w:rPr>
          </w:pPr>
          <w:hyperlink w:anchor="_Toc95650218" w:history="1">
            <w:r w:rsidR="00C061BE" w:rsidRPr="00634366">
              <w:rPr>
                <w:rStyle w:val="Hyperlink"/>
                <w:noProof/>
              </w:rPr>
              <w:t>5. Electricity Cost Estimation</w:t>
            </w:r>
            <w:r w:rsidR="00C061BE">
              <w:rPr>
                <w:noProof/>
                <w:webHidden/>
              </w:rPr>
              <w:tab/>
            </w:r>
            <w:r w:rsidR="00C061BE">
              <w:rPr>
                <w:noProof/>
                <w:webHidden/>
              </w:rPr>
              <w:fldChar w:fldCharType="begin"/>
            </w:r>
            <w:r w:rsidR="00C061BE">
              <w:rPr>
                <w:noProof/>
                <w:webHidden/>
              </w:rPr>
              <w:instrText xml:space="preserve"> PAGEREF _Toc95650218 \h </w:instrText>
            </w:r>
            <w:r w:rsidR="00C061BE">
              <w:rPr>
                <w:noProof/>
                <w:webHidden/>
              </w:rPr>
            </w:r>
            <w:r w:rsidR="00C061BE">
              <w:rPr>
                <w:noProof/>
                <w:webHidden/>
              </w:rPr>
              <w:fldChar w:fldCharType="separate"/>
            </w:r>
            <w:r w:rsidR="00C061BE">
              <w:rPr>
                <w:noProof/>
                <w:webHidden/>
              </w:rPr>
              <w:t>18</w:t>
            </w:r>
            <w:r w:rsidR="00C061BE">
              <w:rPr>
                <w:noProof/>
                <w:webHidden/>
              </w:rPr>
              <w:fldChar w:fldCharType="end"/>
            </w:r>
          </w:hyperlink>
        </w:p>
        <w:p w14:paraId="233EA66E" w14:textId="2FB70DAE" w:rsidR="00C061BE" w:rsidRDefault="008F3C28">
          <w:pPr>
            <w:pStyle w:val="TOC2"/>
            <w:rPr>
              <w:rFonts w:cstheme="minorBidi"/>
              <w:noProof/>
              <w:sz w:val="24"/>
              <w:szCs w:val="24"/>
            </w:rPr>
          </w:pPr>
          <w:hyperlink w:anchor="_Toc95650219" w:history="1">
            <w:r w:rsidR="00C061BE" w:rsidRPr="00634366">
              <w:rPr>
                <w:rStyle w:val="Hyperlink"/>
                <w:noProof/>
              </w:rPr>
              <w:t>6. About</w:t>
            </w:r>
            <w:r w:rsidR="00C061BE">
              <w:rPr>
                <w:noProof/>
                <w:webHidden/>
              </w:rPr>
              <w:tab/>
            </w:r>
            <w:r w:rsidR="00C061BE">
              <w:rPr>
                <w:noProof/>
                <w:webHidden/>
              </w:rPr>
              <w:fldChar w:fldCharType="begin"/>
            </w:r>
            <w:r w:rsidR="00C061BE">
              <w:rPr>
                <w:noProof/>
                <w:webHidden/>
              </w:rPr>
              <w:instrText xml:space="preserve"> PAGEREF _Toc95650219 \h </w:instrText>
            </w:r>
            <w:r w:rsidR="00C061BE">
              <w:rPr>
                <w:noProof/>
                <w:webHidden/>
              </w:rPr>
            </w:r>
            <w:r w:rsidR="00C061BE">
              <w:rPr>
                <w:noProof/>
                <w:webHidden/>
              </w:rPr>
              <w:fldChar w:fldCharType="separate"/>
            </w:r>
            <w:r w:rsidR="00C061BE">
              <w:rPr>
                <w:noProof/>
                <w:webHidden/>
              </w:rPr>
              <w:t>20</w:t>
            </w:r>
            <w:r w:rsidR="00C061BE">
              <w:rPr>
                <w:noProof/>
                <w:webHidden/>
              </w:rPr>
              <w:fldChar w:fldCharType="end"/>
            </w:r>
          </w:hyperlink>
        </w:p>
        <w:p w14:paraId="35838AC6" w14:textId="492FEDB1" w:rsidR="00C061BE" w:rsidRDefault="008F3C28">
          <w:pPr>
            <w:pStyle w:val="TOC2"/>
            <w:rPr>
              <w:rFonts w:cstheme="minorBidi"/>
              <w:noProof/>
              <w:sz w:val="24"/>
              <w:szCs w:val="24"/>
            </w:rPr>
          </w:pPr>
          <w:hyperlink w:anchor="_Toc95650220" w:history="1">
            <w:r w:rsidR="00C061BE" w:rsidRPr="00634366">
              <w:rPr>
                <w:rStyle w:val="Hyperlink"/>
                <w:noProof/>
              </w:rPr>
              <w:t>7. Contact Us</w:t>
            </w:r>
            <w:r w:rsidR="00C061BE">
              <w:rPr>
                <w:noProof/>
                <w:webHidden/>
              </w:rPr>
              <w:tab/>
            </w:r>
            <w:r w:rsidR="00C061BE">
              <w:rPr>
                <w:noProof/>
                <w:webHidden/>
              </w:rPr>
              <w:fldChar w:fldCharType="begin"/>
            </w:r>
            <w:r w:rsidR="00C061BE">
              <w:rPr>
                <w:noProof/>
                <w:webHidden/>
              </w:rPr>
              <w:instrText xml:space="preserve"> PAGEREF _Toc95650220 \h </w:instrText>
            </w:r>
            <w:r w:rsidR="00C061BE">
              <w:rPr>
                <w:noProof/>
                <w:webHidden/>
              </w:rPr>
            </w:r>
            <w:r w:rsidR="00C061BE">
              <w:rPr>
                <w:noProof/>
                <w:webHidden/>
              </w:rPr>
              <w:fldChar w:fldCharType="separate"/>
            </w:r>
            <w:r w:rsidR="00C061BE">
              <w:rPr>
                <w:noProof/>
                <w:webHidden/>
              </w:rPr>
              <w:t>21</w:t>
            </w:r>
            <w:r w:rsidR="00C061BE">
              <w:rPr>
                <w:noProof/>
                <w:webHidden/>
              </w:rPr>
              <w:fldChar w:fldCharType="end"/>
            </w:r>
          </w:hyperlink>
        </w:p>
        <w:p w14:paraId="126FAC58" w14:textId="43C61A88" w:rsidR="00C061BE" w:rsidRDefault="008F3C28">
          <w:pPr>
            <w:pStyle w:val="TOC1"/>
            <w:rPr>
              <w:rFonts w:cstheme="minorBidi"/>
              <w:b w:val="0"/>
              <w:bCs w:val="0"/>
              <w:i w:val="0"/>
              <w:iCs w:val="0"/>
              <w:noProof/>
            </w:rPr>
          </w:pPr>
          <w:hyperlink w:anchor="_Toc95650221" w:history="1">
            <w:r w:rsidR="00C061BE" w:rsidRPr="00634366">
              <w:rPr>
                <w:rStyle w:val="Hyperlink"/>
                <w:noProof/>
              </w:rPr>
              <w:t>Code Components</w:t>
            </w:r>
            <w:r w:rsidR="00C061BE">
              <w:rPr>
                <w:noProof/>
                <w:webHidden/>
              </w:rPr>
              <w:tab/>
            </w:r>
            <w:r w:rsidR="00C061BE">
              <w:rPr>
                <w:noProof/>
                <w:webHidden/>
              </w:rPr>
              <w:fldChar w:fldCharType="begin"/>
            </w:r>
            <w:r w:rsidR="00C061BE">
              <w:rPr>
                <w:noProof/>
                <w:webHidden/>
              </w:rPr>
              <w:instrText xml:space="preserve"> PAGEREF _Toc95650221 \h </w:instrText>
            </w:r>
            <w:r w:rsidR="00C061BE">
              <w:rPr>
                <w:noProof/>
                <w:webHidden/>
              </w:rPr>
            </w:r>
            <w:r w:rsidR="00C061BE">
              <w:rPr>
                <w:noProof/>
                <w:webHidden/>
              </w:rPr>
              <w:fldChar w:fldCharType="separate"/>
            </w:r>
            <w:r w:rsidR="00C061BE">
              <w:rPr>
                <w:noProof/>
                <w:webHidden/>
              </w:rPr>
              <w:t>22</w:t>
            </w:r>
            <w:r w:rsidR="00C061BE">
              <w:rPr>
                <w:noProof/>
                <w:webHidden/>
              </w:rPr>
              <w:fldChar w:fldCharType="end"/>
            </w:r>
          </w:hyperlink>
        </w:p>
        <w:p w14:paraId="61335A59" w14:textId="6017860E" w:rsidR="00C061BE" w:rsidRDefault="008F3C28">
          <w:pPr>
            <w:pStyle w:val="TOC2"/>
            <w:rPr>
              <w:rFonts w:cstheme="minorBidi"/>
              <w:noProof/>
              <w:sz w:val="24"/>
              <w:szCs w:val="24"/>
            </w:rPr>
          </w:pPr>
          <w:hyperlink w:anchor="_Toc95650222" w:history="1">
            <w:r w:rsidR="00C061BE" w:rsidRPr="00634366">
              <w:rPr>
                <w:rStyle w:val="Hyperlink"/>
                <w:noProof/>
              </w:rPr>
              <w:t>Mapbox</w:t>
            </w:r>
            <w:r w:rsidR="00C061BE">
              <w:rPr>
                <w:noProof/>
                <w:webHidden/>
              </w:rPr>
              <w:tab/>
            </w:r>
            <w:r w:rsidR="00C061BE">
              <w:rPr>
                <w:noProof/>
                <w:webHidden/>
              </w:rPr>
              <w:fldChar w:fldCharType="begin"/>
            </w:r>
            <w:r w:rsidR="00C061BE">
              <w:rPr>
                <w:noProof/>
                <w:webHidden/>
              </w:rPr>
              <w:instrText xml:space="preserve"> PAGEREF _Toc95650222 \h </w:instrText>
            </w:r>
            <w:r w:rsidR="00C061BE">
              <w:rPr>
                <w:noProof/>
                <w:webHidden/>
              </w:rPr>
            </w:r>
            <w:r w:rsidR="00C061BE">
              <w:rPr>
                <w:noProof/>
                <w:webHidden/>
              </w:rPr>
              <w:fldChar w:fldCharType="separate"/>
            </w:r>
            <w:r w:rsidR="00C061BE">
              <w:rPr>
                <w:noProof/>
                <w:webHidden/>
              </w:rPr>
              <w:t>22</w:t>
            </w:r>
            <w:r w:rsidR="00C061BE">
              <w:rPr>
                <w:noProof/>
                <w:webHidden/>
              </w:rPr>
              <w:fldChar w:fldCharType="end"/>
            </w:r>
          </w:hyperlink>
        </w:p>
        <w:p w14:paraId="0A1DF2E2" w14:textId="03812233" w:rsidR="00C061BE" w:rsidRDefault="008F3C28">
          <w:pPr>
            <w:pStyle w:val="TOC2"/>
            <w:rPr>
              <w:rFonts w:cstheme="minorBidi"/>
              <w:noProof/>
              <w:sz w:val="24"/>
              <w:szCs w:val="24"/>
            </w:rPr>
          </w:pPr>
          <w:hyperlink w:anchor="_Toc95650223" w:history="1">
            <w:r w:rsidR="00C061BE" w:rsidRPr="00634366">
              <w:rPr>
                <w:rStyle w:val="Hyperlink"/>
                <w:noProof/>
              </w:rPr>
              <w:t>D3.JS</w:t>
            </w:r>
            <w:r w:rsidR="00C061BE">
              <w:rPr>
                <w:noProof/>
                <w:webHidden/>
              </w:rPr>
              <w:tab/>
            </w:r>
            <w:r w:rsidR="00C061BE">
              <w:rPr>
                <w:noProof/>
                <w:webHidden/>
              </w:rPr>
              <w:fldChar w:fldCharType="begin"/>
            </w:r>
            <w:r w:rsidR="00C061BE">
              <w:rPr>
                <w:noProof/>
                <w:webHidden/>
              </w:rPr>
              <w:instrText xml:space="preserve"> PAGEREF _Toc95650223 \h </w:instrText>
            </w:r>
            <w:r w:rsidR="00C061BE">
              <w:rPr>
                <w:noProof/>
                <w:webHidden/>
              </w:rPr>
            </w:r>
            <w:r w:rsidR="00C061BE">
              <w:rPr>
                <w:noProof/>
                <w:webHidden/>
              </w:rPr>
              <w:fldChar w:fldCharType="separate"/>
            </w:r>
            <w:r w:rsidR="00C061BE">
              <w:rPr>
                <w:noProof/>
                <w:webHidden/>
              </w:rPr>
              <w:t>23</w:t>
            </w:r>
            <w:r w:rsidR="00C061BE">
              <w:rPr>
                <w:noProof/>
                <w:webHidden/>
              </w:rPr>
              <w:fldChar w:fldCharType="end"/>
            </w:r>
          </w:hyperlink>
        </w:p>
        <w:p w14:paraId="39FB86D1" w14:textId="09F4CEB2" w:rsidR="00C061BE" w:rsidRDefault="008F3C28">
          <w:pPr>
            <w:pStyle w:val="TOC1"/>
            <w:rPr>
              <w:rFonts w:cstheme="minorBidi"/>
              <w:b w:val="0"/>
              <w:bCs w:val="0"/>
              <w:i w:val="0"/>
              <w:iCs w:val="0"/>
              <w:noProof/>
            </w:rPr>
          </w:pPr>
          <w:hyperlink w:anchor="_Toc95650224" w:history="1">
            <w:r w:rsidR="00C061BE" w:rsidRPr="00634366">
              <w:rPr>
                <w:rStyle w:val="Hyperlink"/>
                <w:noProof/>
              </w:rPr>
              <w:t>Assets</w:t>
            </w:r>
            <w:r w:rsidR="00C061BE">
              <w:rPr>
                <w:noProof/>
                <w:webHidden/>
              </w:rPr>
              <w:tab/>
            </w:r>
            <w:r w:rsidR="00C061BE">
              <w:rPr>
                <w:noProof/>
                <w:webHidden/>
              </w:rPr>
              <w:fldChar w:fldCharType="begin"/>
            </w:r>
            <w:r w:rsidR="00C061BE">
              <w:rPr>
                <w:noProof/>
                <w:webHidden/>
              </w:rPr>
              <w:instrText xml:space="preserve"> PAGEREF _Toc95650224 \h </w:instrText>
            </w:r>
            <w:r w:rsidR="00C061BE">
              <w:rPr>
                <w:noProof/>
                <w:webHidden/>
              </w:rPr>
            </w:r>
            <w:r w:rsidR="00C061BE">
              <w:rPr>
                <w:noProof/>
                <w:webHidden/>
              </w:rPr>
              <w:fldChar w:fldCharType="separate"/>
            </w:r>
            <w:r w:rsidR="00C061BE">
              <w:rPr>
                <w:noProof/>
                <w:webHidden/>
              </w:rPr>
              <w:t>25</w:t>
            </w:r>
            <w:r w:rsidR="00C061BE">
              <w:rPr>
                <w:noProof/>
                <w:webHidden/>
              </w:rPr>
              <w:fldChar w:fldCharType="end"/>
            </w:r>
          </w:hyperlink>
        </w:p>
        <w:p w14:paraId="016FDB0B" w14:textId="59FDBE04" w:rsidR="00C061BE" w:rsidRDefault="008F3C28">
          <w:pPr>
            <w:pStyle w:val="TOC1"/>
            <w:rPr>
              <w:rFonts w:cstheme="minorBidi"/>
              <w:b w:val="0"/>
              <w:bCs w:val="0"/>
              <w:i w:val="0"/>
              <w:iCs w:val="0"/>
              <w:noProof/>
            </w:rPr>
          </w:pPr>
          <w:hyperlink w:anchor="_Toc95650225" w:history="1">
            <w:r w:rsidR="00C061BE" w:rsidRPr="00634366">
              <w:rPr>
                <w:rStyle w:val="Hyperlink"/>
                <w:noProof/>
              </w:rPr>
              <w:t>Access the Prototype</w:t>
            </w:r>
            <w:r w:rsidR="00C061BE">
              <w:rPr>
                <w:noProof/>
                <w:webHidden/>
              </w:rPr>
              <w:tab/>
            </w:r>
            <w:r w:rsidR="00C061BE">
              <w:rPr>
                <w:noProof/>
                <w:webHidden/>
              </w:rPr>
              <w:fldChar w:fldCharType="begin"/>
            </w:r>
            <w:r w:rsidR="00C061BE">
              <w:rPr>
                <w:noProof/>
                <w:webHidden/>
              </w:rPr>
              <w:instrText xml:space="preserve"> PAGEREF _Toc95650225 \h </w:instrText>
            </w:r>
            <w:r w:rsidR="00C061BE">
              <w:rPr>
                <w:noProof/>
                <w:webHidden/>
              </w:rPr>
            </w:r>
            <w:r w:rsidR="00C061BE">
              <w:rPr>
                <w:noProof/>
                <w:webHidden/>
              </w:rPr>
              <w:fldChar w:fldCharType="separate"/>
            </w:r>
            <w:r w:rsidR="00C061BE">
              <w:rPr>
                <w:noProof/>
                <w:webHidden/>
              </w:rPr>
              <w:t>26</w:t>
            </w:r>
            <w:r w:rsidR="00C061BE">
              <w:rPr>
                <w:noProof/>
                <w:webHidden/>
              </w:rPr>
              <w:fldChar w:fldCharType="end"/>
            </w:r>
          </w:hyperlink>
        </w:p>
        <w:p w14:paraId="3B32E3AD" w14:textId="7564769B" w:rsidR="00C061BE" w:rsidRDefault="008F3C28">
          <w:pPr>
            <w:pStyle w:val="TOC2"/>
            <w:rPr>
              <w:rFonts w:cstheme="minorBidi"/>
              <w:noProof/>
              <w:sz w:val="24"/>
              <w:szCs w:val="24"/>
            </w:rPr>
          </w:pPr>
          <w:hyperlink w:anchor="_Toc95650226" w:history="1">
            <w:r w:rsidR="00C061BE" w:rsidRPr="00634366">
              <w:rPr>
                <w:rStyle w:val="Hyperlink"/>
                <w:noProof/>
              </w:rPr>
              <w:t>Host the HTMLs</w:t>
            </w:r>
            <w:r w:rsidR="00C061BE">
              <w:rPr>
                <w:noProof/>
                <w:webHidden/>
              </w:rPr>
              <w:tab/>
            </w:r>
            <w:r w:rsidR="00C061BE">
              <w:rPr>
                <w:noProof/>
                <w:webHidden/>
              </w:rPr>
              <w:fldChar w:fldCharType="begin"/>
            </w:r>
            <w:r w:rsidR="00C061BE">
              <w:rPr>
                <w:noProof/>
                <w:webHidden/>
              </w:rPr>
              <w:instrText xml:space="preserve"> PAGEREF _Toc95650226 \h </w:instrText>
            </w:r>
            <w:r w:rsidR="00C061BE">
              <w:rPr>
                <w:noProof/>
                <w:webHidden/>
              </w:rPr>
            </w:r>
            <w:r w:rsidR="00C061BE">
              <w:rPr>
                <w:noProof/>
                <w:webHidden/>
              </w:rPr>
              <w:fldChar w:fldCharType="separate"/>
            </w:r>
            <w:r w:rsidR="00C061BE">
              <w:rPr>
                <w:noProof/>
                <w:webHidden/>
              </w:rPr>
              <w:t>26</w:t>
            </w:r>
            <w:r w:rsidR="00C061BE">
              <w:rPr>
                <w:noProof/>
                <w:webHidden/>
              </w:rPr>
              <w:fldChar w:fldCharType="end"/>
            </w:r>
          </w:hyperlink>
        </w:p>
        <w:p w14:paraId="2A5543E9" w14:textId="2C054FB0" w:rsidR="00C061BE" w:rsidRDefault="008F3C28">
          <w:pPr>
            <w:pStyle w:val="TOC2"/>
            <w:rPr>
              <w:rFonts w:cstheme="minorBidi"/>
              <w:noProof/>
              <w:sz w:val="24"/>
              <w:szCs w:val="24"/>
            </w:rPr>
          </w:pPr>
          <w:hyperlink w:anchor="_Toc95650227" w:history="1">
            <w:r w:rsidR="00C061BE" w:rsidRPr="00634366">
              <w:rPr>
                <w:rStyle w:val="Hyperlink"/>
                <w:noProof/>
              </w:rPr>
              <w:t>Download As PDFs or Images</w:t>
            </w:r>
            <w:r w:rsidR="00C061BE">
              <w:rPr>
                <w:noProof/>
                <w:webHidden/>
              </w:rPr>
              <w:tab/>
            </w:r>
            <w:r w:rsidR="00C061BE">
              <w:rPr>
                <w:noProof/>
                <w:webHidden/>
              </w:rPr>
              <w:fldChar w:fldCharType="begin"/>
            </w:r>
            <w:r w:rsidR="00C061BE">
              <w:rPr>
                <w:noProof/>
                <w:webHidden/>
              </w:rPr>
              <w:instrText xml:space="preserve"> PAGEREF _Toc95650227 \h </w:instrText>
            </w:r>
            <w:r w:rsidR="00C061BE">
              <w:rPr>
                <w:noProof/>
                <w:webHidden/>
              </w:rPr>
            </w:r>
            <w:r w:rsidR="00C061BE">
              <w:rPr>
                <w:noProof/>
                <w:webHidden/>
              </w:rPr>
              <w:fldChar w:fldCharType="separate"/>
            </w:r>
            <w:r w:rsidR="00C061BE">
              <w:rPr>
                <w:noProof/>
                <w:webHidden/>
              </w:rPr>
              <w:t>26</w:t>
            </w:r>
            <w:r w:rsidR="00C061BE">
              <w:rPr>
                <w:noProof/>
                <w:webHidden/>
              </w:rPr>
              <w:fldChar w:fldCharType="end"/>
            </w:r>
          </w:hyperlink>
        </w:p>
        <w:p w14:paraId="241AFB57" w14:textId="3F57CA29" w:rsidR="00C061BE" w:rsidRDefault="008F3C28">
          <w:pPr>
            <w:pStyle w:val="TOC1"/>
            <w:rPr>
              <w:rFonts w:cstheme="minorBidi"/>
              <w:b w:val="0"/>
              <w:bCs w:val="0"/>
              <w:i w:val="0"/>
              <w:iCs w:val="0"/>
              <w:noProof/>
            </w:rPr>
          </w:pPr>
          <w:hyperlink w:anchor="_Toc95650228" w:history="1">
            <w:r w:rsidR="00C061BE" w:rsidRPr="00634366">
              <w:rPr>
                <w:rStyle w:val="Hyperlink"/>
                <w:noProof/>
              </w:rPr>
              <w:t>Summary</w:t>
            </w:r>
            <w:r w:rsidR="00C061BE">
              <w:rPr>
                <w:noProof/>
                <w:webHidden/>
              </w:rPr>
              <w:tab/>
            </w:r>
            <w:r w:rsidR="00C061BE">
              <w:rPr>
                <w:noProof/>
                <w:webHidden/>
              </w:rPr>
              <w:fldChar w:fldCharType="begin"/>
            </w:r>
            <w:r w:rsidR="00C061BE">
              <w:rPr>
                <w:noProof/>
                <w:webHidden/>
              </w:rPr>
              <w:instrText xml:space="preserve"> PAGEREF _Toc95650228 \h </w:instrText>
            </w:r>
            <w:r w:rsidR="00C061BE">
              <w:rPr>
                <w:noProof/>
                <w:webHidden/>
              </w:rPr>
            </w:r>
            <w:r w:rsidR="00C061BE">
              <w:rPr>
                <w:noProof/>
                <w:webHidden/>
              </w:rPr>
              <w:fldChar w:fldCharType="separate"/>
            </w:r>
            <w:r w:rsidR="00C061BE">
              <w:rPr>
                <w:noProof/>
                <w:webHidden/>
              </w:rPr>
              <w:t>27</w:t>
            </w:r>
            <w:r w:rsidR="00C061BE">
              <w:rPr>
                <w:noProof/>
                <w:webHidden/>
              </w:rPr>
              <w:fldChar w:fldCharType="end"/>
            </w:r>
          </w:hyperlink>
        </w:p>
        <w:p w14:paraId="6F568DBD" w14:textId="3A290D33" w:rsidR="00A44BCE" w:rsidDel="00C061BE" w:rsidRDefault="00A44BCE">
          <w:pPr>
            <w:pStyle w:val="TOC1"/>
            <w:rPr>
              <w:del w:id="51" w:author="Grace Yuan" w:date="2022-02-13T13:09:00Z"/>
              <w:rFonts w:cstheme="minorBidi"/>
              <w:noProof/>
            </w:rPr>
          </w:pPr>
          <w:del w:id="52" w:author="Grace Yuan" w:date="2022-02-13T13:09:00Z">
            <w:r w:rsidRPr="00C061BE" w:rsidDel="00C061BE">
              <w:rPr>
                <w:rStyle w:val="Hyperlink"/>
                <w:noProof/>
              </w:rPr>
              <w:delText>Introduction</w:delText>
            </w:r>
            <w:r w:rsidDel="00C061BE">
              <w:rPr>
                <w:noProof/>
                <w:webHidden/>
              </w:rPr>
              <w:tab/>
              <w:delText>1</w:delText>
            </w:r>
          </w:del>
        </w:p>
        <w:p w14:paraId="66887FDF" w14:textId="4FEDFDCD" w:rsidR="00A44BCE" w:rsidDel="00C061BE" w:rsidRDefault="00A44BCE">
          <w:pPr>
            <w:pStyle w:val="TOC1"/>
            <w:rPr>
              <w:del w:id="53" w:author="Grace Yuan" w:date="2022-02-13T13:09:00Z"/>
              <w:rFonts w:cstheme="minorBidi"/>
              <w:noProof/>
            </w:rPr>
          </w:pPr>
          <w:del w:id="54" w:author="Grace Yuan" w:date="2022-02-13T13:09:00Z">
            <w:r w:rsidRPr="00C061BE" w:rsidDel="00C061BE">
              <w:rPr>
                <w:rStyle w:val="Hyperlink"/>
                <w:noProof/>
              </w:rPr>
              <w:delText>Page Structure</w:delText>
            </w:r>
            <w:r w:rsidDel="00C061BE">
              <w:rPr>
                <w:noProof/>
                <w:webHidden/>
              </w:rPr>
              <w:tab/>
              <w:delText>4</w:delText>
            </w:r>
          </w:del>
        </w:p>
        <w:p w14:paraId="1D9E83BA" w14:textId="7FDDC199" w:rsidR="00A44BCE" w:rsidDel="00C061BE" w:rsidRDefault="00A44BCE">
          <w:pPr>
            <w:pStyle w:val="TOC2"/>
            <w:rPr>
              <w:del w:id="55" w:author="Grace Yuan" w:date="2022-02-13T13:09:00Z"/>
              <w:rFonts w:cstheme="minorBidi"/>
              <w:b w:val="0"/>
              <w:bCs w:val="0"/>
              <w:noProof/>
              <w:sz w:val="24"/>
              <w:szCs w:val="24"/>
            </w:rPr>
          </w:pPr>
          <w:del w:id="56" w:author="Grace Yuan" w:date="2022-02-13T13:09:00Z">
            <w:r w:rsidRPr="00C061BE" w:rsidDel="00C061BE">
              <w:rPr>
                <w:rStyle w:val="Hyperlink"/>
                <w:noProof/>
              </w:rPr>
              <w:delText>1. Landing Page/Cities</w:delText>
            </w:r>
            <w:r w:rsidDel="00C061BE">
              <w:rPr>
                <w:noProof/>
                <w:webHidden/>
              </w:rPr>
              <w:tab/>
              <w:delText>5</w:delText>
            </w:r>
          </w:del>
        </w:p>
        <w:p w14:paraId="653037C2" w14:textId="5161C292" w:rsidR="00A44BCE" w:rsidDel="00C061BE" w:rsidRDefault="00A44BCE">
          <w:pPr>
            <w:pStyle w:val="TOC2"/>
            <w:rPr>
              <w:del w:id="57" w:author="Grace Yuan" w:date="2022-02-13T13:09:00Z"/>
              <w:rFonts w:cstheme="minorBidi"/>
              <w:b w:val="0"/>
              <w:bCs w:val="0"/>
              <w:noProof/>
              <w:sz w:val="24"/>
              <w:szCs w:val="24"/>
            </w:rPr>
          </w:pPr>
          <w:del w:id="58" w:author="Grace Yuan" w:date="2022-02-13T13:09:00Z">
            <w:r w:rsidRPr="00C061BE" w:rsidDel="00C061BE">
              <w:rPr>
                <w:rStyle w:val="Hyperlink"/>
                <w:noProof/>
              </w:rPr>
              <w:delText>2. Simulation Results</w:delText>
            </w:r>
            <w:r w:rsidDel="00C061BE">
              <w:rPr>
                <w:noProof/>
                <w:webHidden/>
              </w:rPr>
              <w:tab/>
              <w:delText>7</w:delText>
            </w:r>
          </w:del>
        </w:p>
        <w:p w14:paraId="05D7E85E" w14:textId="71AFA6FC" w:rsidR="00A44BCE" w:rsidDel="00C061BE" w:rsidRDefault="00A44BCE">
          <w:pPr>
            <w:pStyle w:val="TOC2"/>
            <w:rPr>
              <w:del w:id="59" w:author="Grace Yuan" w:date="2022-02-13T13:09:00Z"/>
              <w:rFonts w:cstheme="minorBidi"/>
              <w:b w:val="0"/>
              <w:bCs w:val="0"/>
              <w:noProof/>
              <w:sz w:val="24"/>
              <w:szCs w:val="24"/>
            </w:rPr>
          </w:pPr>
          <w:del w:id="60" w:author="Grace Yuan" w:date="2022-02-13T13:09:00Z">
            <w:r w:rsidRPr="00C061BE" w:rsidDel="00C061BE">
              <w:rPr>
                <w:rStyle w:val="Hyperlink"/>
                <w:noProof/>
              </w:rPr>
              <w:delText>3. Charging Results</w:delText>
            </w:r>
            <w:r w:rsidDel="00C061BE">
              <w:rPr>
                <w:noProof/>
                <w:webHidden/>
              </w:rPr>
              <w:tab/>
              <w:delText>12</w:delText>
            </w:r>
          </w:del>
        </w:p>
        <w:p w14:paraId="46FA1E49" w14:textId="0832277E" w:rsidR="00A44BCE" w:rsidDel="00C061BE" w:rsidRDefault="00A44BCE">
          <w:pPr>
            <w:pStyle w:val="TOC2"/>
            <w:rPr>
              <w:del w:id="61" w:author="Grace Yuan" w:date="2022-02-13T13:09:00Z"/>
              <w:rFonts w:cstheme="minorBidi"/>
              <w:b w:val="0"/>
              <w:bCs w:val="0"/>
              <w:noProof/>
              <w:sz w:val="24"/>
              <w:szCs w:val="24"/>
            </w:rPr>
          </w:pPr>
          <w:del w:id="62" w:author="Grace Yuan" w:date="2022-02-13T13:09:00Z">
            <w:r w:rsidRPr="00C061BE" w:rsidDel="00C061BE">
              <w:rPr>
                <w:rStyle w:val="Hyperlink"/>
                <w:noProof/>
              </w:rPr>
              <w:delText>4. GHG Emission Analysis</w:delText>
            </w:r>
            <w:r w:rsidDel="00C061BE">
              <w:rPr>
                <w:noProof/>
                <w:webHidden/>
              </w:rPr>
              <w:tab/>
              <w:delText>14</w:delText>
            </w:r>
          </w:del>
        </w:p>
        <w:p w14:paraId="0468C2F2" w14:textId="0163611C" w:rsidR="00A44BCE" w:rsidDel="00C061BE" w:rsidRDefault="00A44BCE">
          <w:pPr>
            <w:pStyle w:val="TOC2"/>
            <w:rPr>
              <w:del w:id="63" w:author="Grace Yuan" w:date="2022-02-13T13:09:00Z"/>
              <w:rFonts w:cstheme="minorBidi"/>
              <w:b w:val="0"/>
              <w:bCs w:val="0"/>
              <w:noProof/>
              <w:sz w:val="24"/>
              <w:szCs w:val="24"/>
            </w:rPr>
          </w:pPr>
          <w:del w:id="64" w:author="Grace Yuan" w:date="2022-02-13T13:09:00Z">
            <w:r w:rsidRPr="00C061BE" w:rsidDel="00C061BE">
              <w:rPr>
                <w:rStyle w:val="Hyperlink"/>
                <w:noProof/>
              </w:rPr>
              <w:delText>5. Electricity Cost Estimation</w:delText>
            </w:r>
            <w:r w:rsidDel="00C061BE">
              <w:rPr>
                <w:noProof/>
                <w:webHidden/>
              </w:rPr>
              <w:tab/>
              <w:delText>17</w:delText>
            </w:r>
          </w:del>
        </w:p>
        <w:p w14:paraId="420B6B05" w14:textId="1DD03155" w:rsidR="00A44BCE" w:rsidDel="00C061BE" w:rsidRDefault="00A44BCE">
          <w:pPr>
            <w:pStyle w:val="TOC2"/>
            <w:rPr>
              <w:del w:id="65" w:author="Grace Yuan" w:date="2022-02-13T13:09:00Z"/>
              <w:rFonts w:cstheme="minorBidi"/>
              <w:b w:val="0"/>
              <w:bCs w:val="0"/>
              <w:noProof/>
              <w:sz w:val="24"/>
              <w:szCs w:val="24"/>
            </w:rPr>
          </w:pPr>
          <w:del w:id="66" w:author="Grace Yuan" w:date="2022-02-13T13:09:00Z">
            <w:r w:rsidRPr="00C061BE" w:rsidDel="00C061BE">
              <w:rPr>
                <w:rStyle w:val="Hyperlink"/>
                <w:noProof/>
              </w:rPr>
              <w:delText>6. About</w:delText>
            </w:r>
            <w:r w:rsidDel="00C061BE">
              <w:rPr>
                <w:noProof/>
                <w:webHidden/>
              </w:rPr>
              <w:tab/>
              <w:delText>18</w:delText>
            </w:r>
          </w:del>
        </w:p>
        <w:p w14:paraId="4B1585FE" w14:textId="779E57DE" w:rsidR="00A44BCE" w:rsidDel="00C061BE" w:rsidRDefault="00A44BCE">
          <w:pPr>
            <w:pStyle w:val="TOC2"/>
            <w:rPr>
              <w:del w:id="67" w:author="Grace Yuan" w:date="2022-02-13T13:09:00Z"/>
              <w:rFonts w:cstheme="minorBidi"/>
              <w:b w:val="0"/>
              <w:bCs w:val="0"/>
              <w:noProof/>
              <w:sz w:val="24"/>
              <w:szCs w:val="24"/>
            </w:rPr>
          </w:pPr>
          <w:del w:id="68" w:author="Grace Yuan" w:date="2022-02-13T13:09:00Z">
            <w:r w:rsidRPr="00C061BE" w:rsidDel="00C061BE">
              <w:rPr>
                <w:rStyle w:val="Hyperlink"/>
                <w:noProof/>
              </w:rPr>
              <w:delText>7. Contact Us</w:delText>
            </w:r>
            <w:r w:rsidDel="00C061BE">
              <w:rPr>
                <w:noProof/>
                <w:webHidden/>
              </w:rPr>
              <w:tab/>
              <w:delText>19</w:delText>
            </w:r>
          </w:del>
        </w:p>
        <w:p w14:paraId="13C23FB0" w14:textId="68EE716B" w:rsidR="00A44BCE" w:rsidDel="00C061BE" w:rsidRDefault="00A44BCE">
          <w:pPr>
            <w:pStyle w:val="TOC1"/>
            <w:rPr>
              <w:del w:id="69" w:author="Grace Yuan" w:date="2022-02-13T13:09:00Z"/>
              <w:rFonts w:cstheme="minorBidi"/>
              <w:noProof/>
            </w:rPr>
          </w:pPr>
          <w:del w:id="70" w:author="Grace Yuan" w:date="2022-02-13T13:09:00Z">
            <w:r w:rsidRPr="00C061BE" w:rsidDel="00C061BE">
              <w:rPr>
                <w:rStyle w:val="Hyperlink"/>
                <w:noProof/>
              </w:rPr>
              <w:delText>Code Components</w:delText>
            </w:r>
            <w:r w:rsidDel="00C061BE">
              <w:rPr>
                <w:noProof/>
                <w:webHidden/>
              </w:rPr>
              <w:tab/>
              <w:delText>20</w:delText>
            </w:r>
          </w:del>
        </w:p>
        <w:p w14:paraId="1E11F152" w14:textId="331B84F2" w:rsidR="00A44BCE" w:rsidDel="00C061BE" w:rsidRDefault="00A44BCE">
          <w:pPr>
            <w:pStyle w:val="TOC2"/>
            <w:rPr>
              <w:del w:id="71" w:author="Grace Yuan" w:date="2022-02-13T13:09:00Z"/>
              <w:rFonts w:cstheme="minorBidi"/>
              <w:b w:val="0"/>
              <w:bCs w:val="0"/>
              <w:noProof/>
              <w:sz w:val="24"/>
              <w:szCs w:val="24"/>
            </w:rPr>
          </w:pPr>
          <w:del w:id="72" w:author="Grace Yuan" w:date="2022-02-13T13:09:00Z">
            <w:r w:rsidRPr="00C061BE" w:rsidDel="00C061BE">
              <w:rPr>
                <w:rStyle w:val="Hyperlink"/>
                <w:noProof/>
              </w:rPr>
              <w:delText>Mapbox</w:delText>
            </w:r>
            <w:r w:rsidDel="00C061BE">
              <w:rPr>
                <w:noProof/>
                <w:webHidden/>
              </w:rPr>
              <w:tab/>
              <w:delText>20</w:delText>
            </w:r>
          </w:del>
        </w:p>
        <w:p w14:paraId="31639AFA" w14:textId="07CAAA56" w:rsidR="00A44BCE" w:rsidDel="00C061BE" w:rsidRDefault="00A44BCE">
          <w:pPr>
            <w:pStyle w:val="TOC2"/>
            <w:rPr>
              <w:del w:id="73" w:author="Grace Yuan" w:date="2022-02-13T13:09:00Z"/>
              <w:rFonts w:cstheme="minorBidi"/>
              <w:b w:val="0"/>
              <w:bCs w:val="0"/>
              <w:noProof/>
              <w:sz w:val="24"/>
              <w:szCs w:val="24"/>
            </w:rPr>
          </w:pPr>
          <w:del w:id="74" w:author="Grace Yuan" w:date="2022-02-13T13:09:00Z">
            <w:r w:rsidRPr="00C061BE" w:rsidDel="00C061BE">
              <w:rPr>
                <w:rStyle w:val="Hyperlink"/>
                <w:noProof/>
              </w:rPr>
              <w:delText>D3.JS</w:delText>
            </w:r>
            <w:r w:rsidDel="00C061BE">
              <w:rPr>
                <w:noProof/>
                <w:webHidden/>
              </w:rPr>
              <w:tab/>
              <w:delText>21</w:delText>
            </w:r>
          </w:del>
        </w:p>
        <w:p w14:paraId="553D2789" w14:textId="393BE993" w:rsidR="00A44BCE" w:rsidDel="00C061BE" w:rsidRDefault="00A44BCE">
          <w:pPr>
            <w:pStyle w:val="TOC1"/>
            <w:rPr>
              <w:del w:id="75" w:author="Grace Yuan" w:date="2022-02-13T13:09:00Z"/>
              <w:rFonts w:cstheme="minorBidi"/>
              <w:noProof/>
            </w:rPr>
          </w:pPr>
          <w:del w:id="76" w:author="Grace Yuan" w:date="2022-02-13T13:09:00Z">
            <w:r w:rsidRPr="00C061BE" w:rsidDel="00C061BE">
              <w:rPr>
                <w:rStyle w:val="Hyperlink"/>
                <w:noProof/>
              </w:rPr>
              <w:delText>Assets</w:delText>
            </w:r>
            <w:r w:rsidDel="00C061BE">
              <w:rPr>
                <w:noProof/>
                <w:webHidden/>
              </w:rPr>
              <w:tab/>
              <w:delText>22</w:delText>
            </w:r>
          </w:del>
        </w:p>
        <w:p w14:paraId="26228DE2" w14:textId="2D6B0D5C" w:rsidR="00A44BCE" w:rsidDel="00C061BE" w:rsidRDefault="00A44BCE">
          <w:pPr>
            <w:pStyle w:val="TOC1"/>
            <w:rPr>
              <w:del w:id="77" w:author="Grace Yuan" w:date="2022-02-13T13:09:00Z"/>
              <w:rFonts w:cstheme="minorBidi"/>
              <w:noProof/>
            </w:rPr>
          </w:pPr>
          <w:del w:id="78" w:author="Grace Yuan" w:date="2022-02-13T13:09:00Z">
            <w:r w:rsidRPr="00C061BE" w:rsidDel="00C061BE">
              <w:rPr>
                <w:rStyle w:val="Hyperlink"/>
                <w:noProof/>
              </w:rPr>
              <w:delText>Download</w:delText>
            </w:r>
            <w:r w:rsidDel="00C061BE">
              <w:rPr>
                <w:noProof/>
                <w:webHidden/>
              </w:rPr>
              <w:tab/>
              <w:delText>23</w:delText>
            </w:r>
          </w:del>
        </w:p>
        <w:p w14:paraId="16A9EC26" w14:textId="279CF32A" w:rsidR="00A44BCE" w:rsidDel="00C061BE" w:rsidRDefault="00A44BCE">
          <w:pPr>
            <w:pStyle w:val="TOC1"/>
            <w:rPr>
              <w:del w:id="79" w:author="Grace Yuan" w:date="2022-02-13T13:09:00Z"/>
              <w:rFonts w:cstheme="minorBidi"/>
              <w:noProof/>
            </w:rPr>
          </w:pPr>
          <w:del w:id="80" w:author="Grace Yuan" w:date="2022-02-13T13:09:00Z">
            <w:r w:rsidRPr="00C061BE" w:rsidDel="00C061BE">
              <w:rPr>
                <w:rStyle w:val="Hyperlink"/>
                <w:noProof/>
              </w:rPr>
              <w:delText>Summary</w:delText>
            </w:r>
            <w:r w:rsidDel="00C061BE">
              <w:rPr>
                <w:noProof/>
                <w:webHidden/>
              </w:rPr>
              <w:tab/>
              <w:delText>23</w:delText>
            </w:r>
          </w:del>
        </w:p>
        <w:p w14:paraId="5FCCD844" w14:textId="0FD52781" w:rsidR="00A95E20" w:rsidDel="00A44BCE" w:rsidRDefault="00A95E20">
          <w:pPr>
            <w:pStyle w:val="TOC1"/>
            <w:rPr>
              <w:del w:id="81" w:author="Grace Yuan" w:date="2022-02-12T10:53:00Z"/>
              <w:rFonts w:cstheme="minorBidi"/>
              <w:b w:val="0"/>
              <w:bCs w:val="0"/>
              <w:i w:val="0"/>
              <w:iCs w:val="0"/>
              <w:noProof/>
            </w:rPr>
          </w:pPr>
          <w:del w:id="82" w:author="Grace Yuan" w:date="2022-02-12T10:53:00Z">
            <w:r w:rsidRPr="00A44BCE" w:rsidDel="00A44BCE">
              <w:rPr>
                <w:rPrChange w:id="83" w:author="Grace Yuan" w:date="2022-02-12T10:53:00Z">
                  <w:rPr>
                    <w:rStyle w:val="Hyperlink"/>
                    <w:b w:val="0"/>
                    <w:bCs w:val="0"/>
                    <w:i w:val="0"/>
                    <w:iCs w:val="0"/>
                    <w:noProof/>
                  </w:rPr>
                </w:rPrChange>
              </w:rPr>
              <w:delText>Introduction</w:delText>
            </w:r>
            <w:r w:rsidDel="00A44BCE">
              <w:rPr>
                <w:noProof/>
                <w:webHidden/>
              </w:rPr>
              <w:tab/>
              <w:delText>1</w:delText>
            </w:r>
          </w:del>
        </w:p>
        <w:p w14:paraId="5091908E" w14:textId="708193C1" w:rsidR="00A95E20" w:rsidDel="00A44BCE" w:rsidRDefault="00A95E20">
          <w:pPr>
            <w:pStyle w:val="TOC1"/>
            <w:rPr>
              <w:del w:id="84" w:author="Grace Yuan" w:date="2022-02-12T10:53:00Z"/>
              <w:rFonts w:cstheme="minorBidi"/>
              <w:b w:val="0"/>
              <w:bCs w:val="0"/>
              <w:i w:val="0"/>
              <w:iCs w:val="0"/>
              <w:noProof/>
            </w:rPr>
          </w:pPr>
          <w:del w:id="85" w:author="Grace Yuan" w:date="2022-02-12T10:53:00Z">
            <w:r w:rsidRPr="00A44BCE" w:rsidDel="00A44BCE">
              <w:rPr>
                <w:rPrChange w:id="86" w:author="Grace Yuan" w:date="2022-02-12T10:53:00Z">
                  <w:rPr>
                    <w:rStyle w:val="Hyperlink"/>
                    <w:b w:val="0"/>
                    <w:bCs w:val="0"/>
                    <w:i w:val="0"/>
                    <w:iCs w:val="0"/>
                    <w:noProof/>
                  </w:rPr>
                </w:rPrChange>
              </w:rPr>
              <w:delText>Page Structure</w:delText>
            </w:r>
            <w:r w:rsidDel="00A44BCE">
              <w:rPr>
                <w:noProof/>
                <w:webHidden/>
              </w:rPr>
              <w:tab/>
              <w:delText>4</w:delText>
            </w:r>
          </w:del>
        </w:p>
        <w:p w14:paraId="7B6367FB" w14:textId="2F459741" w:rsidR="00A95E20" w:rsidDel="00A44BCE" w:rsidRDefault="00A95E20">
          <w:pPr>
            <w:pStyle w:val="TOC2"/>
            <w:rPr>
              <w:del w:id="87" w:author="Grace Yuan" w:date="2022-02-12T10:53:00Z"/>
              <w:rFonts w:cstheme="minorBidi"/>
              <w:b w:val="0"/>
              <w:bCs w:val="0"/>
              <w:noProof/>
              <w:sz w:val="24"/>
              <w:szCs w:val="24"/>
            </w:rPr>
          </w:pPr>
          <w:del w:id="88" w:author="Grace Yuan" w:date="2022-02-12T10:53:00Z">
            <w:r w:rsidRPr="00A44BCE" w:rsidDel="00A44BCE">
              <w:rPr>
                <w:rPrChange w:id="89" w:author="Grace Yuan" w:date="2022-02-12T10:53:00Z">
                  <w:rPr>
                    <w:rStyle w:val="Hyperlink"/>
                    <w:b w:val="0"/>
                    <w:bCs w:val="0"/>
                    <w:noProof/>
                  </w:rPr>
                </w:rPrChange>
              </w:rPr>
              <w:delText>1. Landing Page/Cities</w:delText>
            </w:r>
            <w:r w:rsidDel="00A44BCE">
              <w:rPr>
                <w:noProof/>
                <w:webHidden/>
              </w:rPr>
              <w:tab/>
              <w:delText>4</w:delText>
            </w:r>
          </w:del>
        </w:p>
        <w:p w14:paraId="2F990491" w14:textId="78A3270E" w:rsidR="00A95E20" w:rsidDel="00A44BCE" w:rsidRDefault="00A95E20">
          <w:pPr>
            <w:pStyle w:val="TOC2"/>
            <w:rPr>
              <w:del w:id="90" w:author="Grace Yuan" w:date="2022-02-12T10:53:00Z"/>
              <w:rFonts w:cstheme="minorBidi"/>
              <w:b w:val="0"/>
              <w:bCs w:val="0"/>
              <w:noProof/>
              <w:sz w:val="24"/>
              <w:szCs w:val="24"/>
            </w:rPr>
          </w:pPr>
          <w:del w:id="91" w:author="Grace Yuan" w:date="2022-02-12T10:53:00Z">
            <w:r w:rsidRPr="00A44BCE" w:rsidDel="00A44BCE">
              <w:rPr>
                <w:rPrChange w:id="92" w:author="Grace Yuan" w:date="2022-02-12T10:53:00Z">
                  <w:rPr>
                    <w:rStyle w:val="Hyperlink"/>
                    <w:b w:val="0"/>
                    <w:bCs w:val="0"/>
                    <w:noProof/>
                  </w:rPr>
                </w:rPrChange>
              </w:rPr>
              <w:delText>2. Simulation Results</w:delText>
            </w:r>
            <w:r w:rsidDel="00A44BCE">
              <w:rPr>
                <w:noProof/>
                <w:webHidden/>
              </w:rPr>
              <w:tab/>
              <w:delText>6</w:delText>
            </w:r>
          </w:del>
        </w:p>
        <w:p w14:paraId="1C50F63C" w14:textId="159C9BF6" w:rsidR="00A95E20" w:rsidDel="00A44BCE" w:rsidRDefault="00A95E20">
          <w:pPr>
            <w:pStyle w:val="TOC2"/>
            <w:rPr>
              <w:del w:id="93" w:author="Grace Yuan" w:date="2022-02-12T10:53:00Z"/>
              <w:rFonts w:cstheme="minorBidi"/>
              <w:b w:val="0"/>
              <w:bCs w:val="0"/>
              <w:noProof/>
              <w:sz w:val="24"/>
              <w:szCs w:val="24"/>
            </w:rPr>
          </w:pPr>
          <w:del w:id="94" w:author="Grace Yuan" w:date="2022-02-12T10:53:00Z">
            <w:r w:rsidRPr="00A44BCE" w:rsidDel="00A44BCE">
              <w:rPr>
                <w:rPrChange w:id="95" w:author="Grace Yuan" w:date="2022-02-12T10:53:00Z">
                  <w:rPr>
                    <w:rStyle w:val="Hyperlink"/>
                    <w:b w:val="0"/>
                    <w:bCs w:val="0"/>
                    <w:noProof/>
                  </w:rPr>
                </w:rPrChange>
              </w:rPr>
              <w:delText>3. Charging Results</w:delText>
            </w:r>
            <w:r w:rsidDel="00A44BCE">
              <w:rPr>
                <w:noProof/>
                <w:webHidden/>
              </w:rPr>
              <w:tab/>
              <w:delText>12</w:delText>
            </w:r>
          </w:del>
        </w:p>
        <w:p w14:paraId="6903212E" w14:textId="42AACE18" w:rsidR="00A95E20" w:rsidDel="00A44BCE" w:rsidRDefault="00A95E20">
          <w:pPr>
            <w:pStyle w:val="TOC2"/>
            <w:rPr>
              <w:del w:id="96" w:author="Grace Yuan" w:date="2022-02-12T10:53:00Z"/>
              <w:rFonts w:cstheme="minorBidi"/>
              <w:b w:val="0"/>
              <w:bCs w:val="0"/>
              <w:noProof/>
              <w:sz w:val="24"/>
              <w:szCs w:val="24"/>
            </w:rPr>
          </w:pPr>
          <w:del w:id="97" w:author="Grace Yuan" w:date="2022-02-12T10:53:00Z">
            <w:r w:rsidRPr="00A44BCE" w:rsidDel="00A44BCE">
              <w:rPr>
                <w:rPrChange w:id="98" w:author="Grace Yuan" w:date="2022-02-12T10:53:00Z">
                  <w:rPr>
                    <w:rStyle w:val="Hyperlink"/>
                    <w:b w:val="0"/>
                    <w:bCs w:val="0"/>
                    <w:noProof/>
                  </w:rPr>
                </w:rPrChange>
              </w:rPr>
              <w:delText>4. GHG Emission Analysis</w:delText>
            </w:r>
            <w:r w:rsidDel="00A44BCE">
              <w:rPr>
                <w:noProof/>
                <w:webHidden/>
              </w:rPr>
              <w:tab/>
              <w:delText>14</w:delText>
            </w:r>
          </w:del>
        </w:p>
        <w:p w14:paraId="381CC332" w14:textId="6B5677DE" w:rsidR="00A95E20" w:rsidDel="00A44BCE" w:rsidRDefault="00A95E20">
          <w:pPr>
            <w:pStyle w:val="TOC2"/>
            <w:rPr>
              <w:del w:id="99" w:author="Grace Yuan" w:date="2022-02-12T10:53:00Z"/>
              <w:rFonts w:cstheme="minorBidi"/>
              <w:b w:val="0"/>
              <w:bCs w:val="0"/>
              <w:noProof/>
              <w:sz w:val="24"/>
              <w:szCs w:val="24"/>
            </w:rPr>
          </w:pPr>
          <w:del w:id="100" w:author="Grace Yuan" w:date="2022-02-12T10:53:00Z">
            <w:r w:rsidRPr="00A44BCE" w:rsidDel="00A44BCE">
              <w:rPr>
                <w:rPrChange w:id="101" w:author="Grace Yuan" w:date="2022-02-12T10:53:00Z">
                  <w:rPr>
                    <w:rStyle w:val="Hyperlink"/>
                    <w:b w:val="0"/>
                    <w:bCs w:val="0"/>
                    <w:noProof/>
                  </w:rPr>
                </w:rPrChange>
              </w:rPr>
              <w:delText>5. Electricity Cost Estimation</w:delText>
            </w:r>
            <w:r w:rsidDel="00A44BCE">
              <w:rPr>
                <w:noProof/>
                <w:webHidden/>
              </w:rPr>
              <w:tab/>
              <w:delText>17</w:delText>
            </w:r>
          </w:del>
        </w:p>
        <w:p w14:paraId="427914B4" w14:textId="13724522" w:rsidR="00A95E20" w:rsidDel="00A44BCE" w:rsidRDefault="00A95E20">
          <w:pPr>
            <w:pStyle w:val="TOC2"/>
            <w:rPr>
              <w:del w:id="102" w:author="Grace Yuan" w:date="2022-02-12T10:53:00Z"/>
              <w:rFonts w:cstheme="minorBidi"/>
              <w:b w:val="0"/>
              <w:bCs w:val="0"/>
              <w:noProof/>
              <w:sz w:val="24"/>
              <w:szCs w:val="24"/>
            </w:rPr>
          </w:pPr>
          <w:del w:id="103" w:author="Grace Yuan" w:date="2022-02-12T10:53:00Z">
            <w:r w:rsidRPr="00A44BCE" w:rsidDel="00A44BCE">
              <w:rPr>
                <w:rPrChange w:id="104" w:author="Grace Yuan" w:date="2022-02-12T10:53:00Z">
                  <w:rPr>
                    <w:rStyle w:val="Hyperlink"/>
                    <w:b w:val="0"/>
                    <w:bCs w:val="0"/>
                    <w:noProof/>
                  </w:rPr>
                </w:rPrChange>
              </w:rPr>
              <w:delText>6. About</w:delText>
            </w:r>
            <w:r w:rsidDel="00A44BCE">
              <w:rPr>
                <w:noProof/>
                <w:webHidden/>
              </w:rPr>
              <w:tab/>
              <w:delText>18</w:delText>
            </w:r>
          </w:del>
        </w:p>
        <w:p w14:paraId="3A1C186E" w14:textId="34AB095A" w:rsidR="00A95E20" w:rsidDel="00A44BCE" w:rsidRDefault="00A95E20">
          <w:pPr>
            <w:pStyle w:val="TOC2"/>
            <w:rPr>
              <w:del w:id="105" w:author="Grace Yuan" w:date="2022-02-12T10:53:00Z"/>
              <w:rFonts w:cstheme="minorBidi"/>
              <w:b w:val="0"/>
              <w:bCs w:val="0"/>
              <w:noProof/>
              <w:sz w:val="24"/>
              <w:szCs w:val="24"/>
            </w:rPr>
          </w:pPr>
          <w:del w:id="106" w:author="Grace Yuan" w:date="2022-02-12T10:53:00Z">
            <w:r w:rsidRPr="00A44BCE" w:rsidDel="00A44BCE">
              <w:rPr>
                <w:rPrChange w:id="107" w:author="Grace Yuan" w:date="2022-02-12T10:53:00Z">
                  <w:rPr>
                    <w:rStyle w:val="Hyperlink"/>
                    <w:b w:val="0"/>
                    <w:bCs w:val="0"/>
                    <w:noProof/>
                  </w:rPr>
                </w:rPrChange>
              </w:rPr>
              <w:delText>7. Contact Us</w:delText>
            </w:r>
            <w:r w:rsidDel="00A44BCE">
              <w:rPr>
                <w:noProof/>
                <w:webHidden/>
              </w:rPr>
              <w:tab/>
              <w:delText>19</w:delText>
            </w:r>
          </w:del>
        </w:p>
        <w:p w14:paraId="62E20209" w14:textId="3D9679BF" w:rsidR="00A95E20" w:rsidDel="00A44BCE" w:rsidRDefault="00A95E20">
          <w:pPr>
            <w:pStyle w:val="TOC1"/>
            <w:rPr>
              <w:del w:id="108" w:author="Grace Yuan" w:date="2022-02-12T10:53:00Z"/>
              <w:rFonts w:cstheme="minorBidi"/>
              <w:b w:val="0"/>
              <w:bCs w:val="0"/>
              <w:i w:val="0"/>
              <w:iCs w:val="0"/>
              <w:noProof/>
            </w:rPr>
          </w:pPr>
          <w:del w:id="109" w:author="Grace Yuan" w:date="2022-02-12T10:53:00Z">
            <w:r w:rsidRPr="00A44BCE" w:rsidDel="00A44BCE">
              <w:rPr>
                <w:rPrChange w:id="110" w:author="Grace Yuan" w:date="2022-02-12T10:53:00Z">
                  <w:rPr>
                    <w:rStyle w:val="Hyperlink"/>
                    <w:b w:val="0"/>
                    <w:bCs w:val="0"/>
                    <w:i w:val="0"/>
                    <w:iCs w:val="0"/>
                    <w:noProof/>
                  </w:rPr>
                </w:rPrChange>
              </w:rPr>
              <w:delText>Code Components</w:delText>
            </w:r>
            <w:r w:rsidDel="00A44BCE">
              <w:rPr>
                <w:noProof/>
                <w:webHidden/>
              </w:rPr>
              <w:tab/>
              <w:delText>20</w:delText>
            </w:r>
          </w:del>
        </w:p>
        <w:p w14:paraId="1374F774" w14:textId="0D3B66C2" w:rsidR="00A95E20" w:rsidDel="00A44BCE" w:rsidRDefault="00A95E20">
          <w:pPr>
            <w:pStyle w:val="TOC2"/>
            <w:rPr>
              <w:del w:id="111" w:author="Grace Yuan" w:date="2022-02-12T10:53:00Z"/>
              <w:rFonts w:cstheme="minorBidi"/>
              <w:b w:val="0"/>
              <w:bCs w:val="0"/>
              <w:noProof/>
              <w:sz w:val="24"/>
              <w:szCs w:val="24"/>
            </w:rPr>
          </w:pPr>
          <w:del w:id="112" w:author="Grace Yuan" w:date="2022-02-12T10:53:00Z">
            <w:r w:rsidRPr="00A44BCE" w:rsidDel="00A44BCE">
              <w:rPr>
                <w:rPrChange w:id="113" w:author="Grace Yuan" w:date="2022-02-12T10:53:00Z">
                  <w:rPr>
                    <w:rStyle w:val="Hyperlink"/>
                    <w:b w:val="0"/>
                    <w:bCs w:val="0"/>
                    <w:noProof/>
                  </w:rPr>
                </w:rPrChange>
              </w:rPr>
              <w:delText>Mapbox</w:delText>
            </w:r>
            <w:r w:rsidDel="00A44BCE">
              <w:rPr>
                <w:noProof/>
                <w:webHidden/>
              </w:rPr>
              <w:tab/>
              <w:delText>20</w:delText>
            </w:r>
          </w:del>
        </w:p>
        <w:p w14:paraId="0945CB00" w14:textId="001F7D7C" w:rsidR="00A95E20" w:rsidDel="00A44BCE" w:rsidRDefault="00A95E20">
          <w:pPr>
            <w:pStyle w:val="TOC2"/>
            <w:rPr>
              <w:del w:id="114" w:author="Grace Yuan" w:date="2022-02-12T10:53:00Z"/>
              <w:rFonts w:cstheme="minorBidi"/>
              <w:b w:val="0"/>
              <w:bCs w:val="0"/>
              <w:noProof/>
              <w:sz w:val="24"/>
              <w:szCs w:val="24"/>
            </w:rPr>
          </w:pPr>
          <w:del w:id="115" w:author="Grace Yuan" w:date="2022-02-12T10:53:00Z">
            <w:r w:rsidRPr="00A44BCE" w:rsidDel="00A44BCE">
              <w:rPr>
                <w:rPrChange w:id="116" w:author="Grace Yuan" w:date="2022-02-12T10:53:00Z">
                  <w:rPr>
                    <w:rStyle w:val="Hyperlink"/>
                    <w:b w:val="0"/>
                    <w:bCs w:val="0"/>
                    <w:noProof/>
                  </w:rPr>
                </w:rPrChange>
              </w:rPr>
              <w:delText>D3.JS</w:delText>
            </w:r>
            <w:r w:rsidDel="00A44BCE">
              <w:rPr>
                <w:noProof/>
                <w:webHidden/>
              </w:rPr>
              <w:tab/>
              <w:delText>21</w:delText>
            </w:r>
          </w:del>
        </w:p>
        <w:p w14:paraId="558978C5" w14:textId="3785D44B" w:rsidR="00A95E20" w:rsidDel="00A44BCE" w:rsidRDefault="00A95E20">
          <w:pPr>
            <w:pStyle w:val="TOC1"/>
            <w:rPr>
              <w:del w:id="117" w:author="Grace Yuan" w:date="2022-02-12T10:53:00Z"/>
              <w:rFonts w:cstheme="minorBidi"/>
              <w:b w:val="0"/>
              <w:bCs w:val="0"/>
              <w:i w:val="0"/>
              <w:iCs w:val="0"/>
              <w:noProof/>
            </w:rPr>
          </w:pPr>
          <w:del w:id="118" w:author="Grace Yuan" w:date="2022-02-12T10:53:00Z">
            <w:r w:rsidRPr="00A44BCE" w:rsidDel="00A44BCE">
              <w:rPr>
                <w:rPrChange w:id="119" w:author="Grace Yuan" w:date="2022-02-12T10:53:00Z">
                  <w:rPr>
                    <w:rStyle w:val="Hyperlink"/>
                    <w:b w:val="0"/>
                    <w:bCs w:val="0"/>
                    <w:i w:val="0"/>
                    <w:iCs w:val="0"/>
                    <w:noProof/>
                  </w:rPr>
                </w:rPrChange>
              </w:rPr>
              <w:delText>Assets</w:delText>
            </w:r>
            <w:r w:rsidDel="00A44BCE">
              <w:rPr>
                <w:noProof/>
                <w:webHidden/>
              </w:rPr>
              <w:tab/>
              <w:delText>22</w:delText>
            </w:r>
          </w:del>
        </w:p>
        <w:p w14:paraId="0625FCE3" w14:textId="15EAF922" w:rsidR="00CE192E" w:rsidRDefault="00CE192E">
          <w:r>
            <w:rPr>
              <w:b/>
              <w:bCs/>
              <w:noProof/>
            </w:rPr>
            <w:fldChar w:fldCharType="end"/>
          </w:r>
        </w:p>
      </w:sdtContent>
    </w:sdt>
    <w:p w14:paraId="4427635E" w14:textId="77777777" w:rsidR="00376D7D" w:rsidRDefault="00376D7D">
      <w:pPr>
        <w:rPr>
          <w:rFonts w:asciiTheme="majorHAnsi" w:eastAsiaTheme="majorEastAsia" w:hAnsiTheme="majorHAnsi" w:cstheme="majorBidi"/>
          <w:color w:val="2F5496" w:themeColor="accent1" w:themeShade="BF"/>
          <w:sz w:val="28"/>
          <w:szCs w:val="28"/>
          <w:lang w:eastAsia="en-US"/>
        </w:rPr>
      </w:pPr>
      <w:r>
        <w:br w:type="page"/>
      </w:r>
    </w:p>
    <w:p w14:paraId="7DB88ADD" w14:textId="6C2E3801" w:rsidR="004420A0" w:rsidRDefault="004420A0" w:rsidP="004A0AAE">
      <w:pPr>
        <w:pStyle w:val="TOCHeading"/>
      </w:pPr>
      <w:r>
        <w:lastRenderedPageBreak/>
        <w:t>Table of Figures</w:t>
      </w:r>
    </w:p>
    <w:p w14:paraId="07BA1DE9" w14:textId="637BB1F9" w:rsidR="00CE192E" w:rsidRDefault="00CE192E">
      <w:pPr>
        <w:rPr>
          <w:rFonts w:ascii="Calibri" w:hAnsi="Calibri" w:cs="Calibri"/>
        </w:rPr>
      </w:pPr>
    </w:p>
    <w:p w14:paraId="048DA216" w14:textId="2277AF84" w:rsidR="00C05D68" w:rsidRDefault="004420A0">
      <w:pPr>
        <w:pStyle w:val="TableofFigures"/>
        <w:tabs>
          <w:tab w:val="right" w:leader="dot" w:pos="9350"/>
        </w:tabs>
        <w:rPr>
          <w:ins w:id="120" w:author="Grace Yuan" w:date="2022-02-13T13:36:00Z"/>
          <w:noProof/>
        </w:rPr>
      </w:pPr>
      <w:r>
        <w:rPr>
          <w:rFonts w:ascii="Calibri" w:hAnsi="Calibri" w:cs="Calibri"/>
        </w:rPr>
        <w:fldChar w:fldCharType="begin"/>
      </w:r>
      <w:r>
        <w:rPr>
          <w:rFonts w:ascii="Calibri" w:hAnsi="Calibri" w:cs="Calibri"/>
        </w:rPr>
        <w:instrText xml:space="preserve"> TOC \h \z \c "Figure" </w:instrText>
      </w:r>
      <w:r>
        <w:rPr>
          <w:rFonts w:ascii="Calibri" w:hAnsi="Calibri" w:cs="Calibri"/>
        </w:rPr>
        <w:fldChar w:fldCharType="separate"/>
      </w:r>
      <w:ins w:id="121" w:author="Grace Yuan" w:date="2022-02-13T13:36:00Z">
        <w:r w:rsidR="00C05D68" w:rsidRPr="009809CB">
          <w:rPr>
            <w:rStyle w:val="Hyperlink"/>
            <w:noProof/>
          </w:rPr>
          <w:fldChar w:fldCharType="begin"/>
        </w:r>
        <w:r w:rsidR="00C05D68" w:rsidRPr="009809CB">
          <w:rPr>
            <w:rStyle w:val="Hyperlink"/>
            <w:noProof/>
          </w:rPr>
          <w:instrText xml:space="preserve"> </w:instrText>
        </w:r>
        <w:r w:rsidR="00C05D68">
          <w:rPr>
            <w:noProof/>
          </w:rPr>
          <w:instrText>HYPERLINK \l "_Toc95651795"</w:instrText>
        </w:r>
        <w:r w:rsidR="00C05D68" w:rsidRPr="009809CB">
          <w:rPr>
            <w:rStyle w:val="Hyperlink"/>
            <w:noProof/>
          </w:rPr>
          <w:instrText xml:space="preserve"> </w:instrText>
        </w:r>
        <w:r w:rsidR="00C05D68" w:rsidRPr="009809CB">
          <w:rPr>
            <w:rStyle w:val="Hyperlink"/>
            <w:noProof/>
          </w:rPr>
        </w:r>
        <w:r w:rsidR="00C05D68" w:rsidRPr="009809CB">
          <w:rPr>
            <w:rStyle w:val="Hyperlink"/>
            <w:noProof/>
          </w:rPr>
          <w:fldChar w:fldCharType="separate"/>
        </w:r>
        <w:r w:rsidR="00C05D68" w:rsidRPr="009809CB">
          <w:rPr>
            <w:rStyle w:val="Hyperlink"/>
            <w:noProof/>
          </w:rPr>
          <w:t>Figure 1 - Main libraries used for the prototype</w:t>
        </w:r>
        <w:r w:rsidR="00C05D68">
          <w:rPr>
            <w:noProof/>
            <w:webHidden/>
          </w:rPr>
          <w:tab/>
        </w:r>
        <w:r w:rsidR="00C05D68">
          <w:rPr>
            <w:noProof/>
            <w:webHidden/>
          </w:rPr>
          <w:fldChar w:fldCharType="begin"/>
        </w:r>
        <w:r w:rsidR="00C05D68">
          <w:rPr>
            <w:noProof/>
            <w:webHidden/>
          </w:rPr>
          <w:instrText xml:space="preserve"> PAGEREF _Toc95651795 \h </w:instrText>
        </w:r>
        <w:r w:rsidR="00C05D68">
          <w:rPr>
            <w:noProof/>
            <w:webHidden/>
          </w:rPr>
        </w:r>
      </w:ins>
      <w:r w:rsidR="00C05D68">
        <w:rPr>
          <w:noProof/>
          <w:webHidden/>
        </w:rPr>
        <w:fldChar w:fldCharType="separate"/>
      </w:r>
      <w:ins w:id="122" w:author="Grace Yuan" w:date="2022-02-13T13:36:00Z">
        <w:r w:rsidR="00C05D68">
          <w:rPr>
            <w:noProof/>
            <w:webHidden/>
          </w:rPr>
          <w:t>1</w:t>
        </w:r>
        <w:r w:rsidR="00C05D68">
          <w:rPr>
            <w:noProof/>
            <w:webHidden/>
          </w:rPr>
          <w:fldChar w:fldCharType="end"/>
        </w:r>
        <w:r w:rsidR="00C05D68" w:rsidRPr="009809CB">
          <w:rPr>
            <w:rStyle w:val="Hyperlink"/>
            <w:noProof/>
          </w:rPr>
          <w:fldChar w:fldCharType="end"/>
        </w:r>
      </w:ins>
    </w:p>
    <w:p w14:paraId="488FDA84" w14:textId="66BFE727" w:rsidR="00C05D68" w:rsidRDefault="00C05D68">
      <w:pPr>
        <w:pStyle w:val="TableofFigures"/>
        <w:tabs>
          <w:tab w:val="right" w:leader="dot" w:pos="9350"/>
        </w:tabs>
        <w:rPr>
          <w:ins w:id="123" w:author="Grace Yuan" w:date="2022-02-13T13:36:00Z"/>
          <w:noProof/>
        </w:rPr>
      </w:pPr>
      <w:ins w:id="124"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"_Toc95651796"</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2 - The Landing page: A national map with all the CUTRIC cities</w:t>
        </w:r>
        <w:r>
          <w:rPr>
            <w:noProof/>
            <w:webHidden/>
          </w:rPr>
          <w:tab/>
        </w:r>
        <w:r>
          <w:rPr>
            <w:noProof/>
            <w:webHidden/>
          </w:rPr>
          <w:fldChar w:fldCharType="begin"/>
        </w:r>
        <w:r>
          <w:rPr>
            <w:noProof/>
            <w:webHidden/>
          </w:rPr>
          <w:instrText xml:space="preserve"> PAGEREF _Toc95651796 \h </w:instrText>
        </w:r>
        <w:r>
          <w:rPr>
            <w:noProof/>
            <w:webHidden/>
          </w:rPr>
        </w:r>
      </w:ins>
      <w:r>
        <w:rPr>
          <w:noProof/>
          <w:webHidden/>
        </w:rPr>
        <w:fldChar w:fldCharType="separate"/>
      </w:r>
      <w:ins w:id="125" w:author="Grace Yuan" w:date="2022-02-13T13:36:00Z">
        <w:r>
          <w:rPr>
            <w:noProof/>
            <w:webHidden/>
          </w:rPr>
          <w:t>5</w:t>
        </w:r>
        <w:r>
          <w:rPr>
            <w:noProof/>
            <w:webHidden/>
          </w:rPr>
          <w:fldChar w:fldCharType="end"/>
        </w:r>
        <w:r w:rsidRPr="009809CB">
          <w:rPr>
            <w:rStyle w:val="Hyperlink"/>
            <w:noProof/>
          </w:rPr>
          <w:fldChar w:fldCharType="end"/>
        </w:r>
      </w:ins>
    </w:p>
    <w:p w14:paraId="51BEE074" w14:textId="256A2D94" w:rsidR="00C05D68" w:rsidRDefault="00C05D68">
      <w:pPr>
        <w:pStyle w:val="TableofFigures"/>
        <w:tabs>
          <w:tab w:val="right" w:leader="dot" w:pos="9350"/>
        </w:tabs>
        <w:rPr>
          <w:ins w:id="126" w:author="Grace Yuan" w:date="2022-02-13T13:36:00Z"/>
          <w:noProof/>
        </w:rPr>
      </w:pPr>
      <w:ins w:id="127"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"_Toc95651797"</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3 - The Landing page: Zoomed-in view of the city of Burlington</w:t>
        </w:r>
        <w:r>
          <w:rPr>
            <w:noProof/>
            <w:webHidden/>
          </w:rPr>
          <w:tab/>
        </w:r>
        <w:r>
          <w:rPr>
            <w:noProof/>
            <w:webHidden/>
          </w:rPr>
          <w:fldChar w:fldCharType="begin"/>
        </w:r>
        <w:r>
          <w:rPr>
            <w:noProof/>
            <w:webHidden/>
          </w:rPr>
          <w:instrText xml:space="preserve"> PAGEREF _Toc95651797 \h </w:instrText>
        </w:r>
        <w:r>
          <w:rPr>
            <w:noProof/>
            <w:webHidden/>
          </w:rPr>
        </w:r>
      </w:ins>
      <w:r>
        <w:rPr>
          <w:noProof/>
          <w:webHidden/>
        </w:rPr>
        <w:fldChar w:fldCharType="separate"/>
      </w:r>
      <w:ins w:id="128" w:author="Grace Yuan" w:date="2022-02-13T13:36:00Z">
        <w:r>
          <w:rPr>
            <w:noProof/>
            <w:webHidden/>
          </w:rPr>
          <w:t>6</w:t>
        </w:r>
        <w:r>
          <w:rPr>
            <w:noProof/>
            <w:webHidden/>
          </w:rPr>
          <w:fldChar w:fldCharType="end"/>
        </w:r>
        <w:r w:rsidRPr="009809CB">
          <w:rPr>
            <w:rStyle w:val="Hyperlink"/>
            <w:noProof/>
          </w:rPr>
          <w:fldChar w:fldCharType="end"/>
        </w:r>
      </w:ins>
    </w:p>
    <w:p w14:paraId="22B5AE90" w14:textId="55154124" w:rsidR="00C05D68" w:rsidRDefault="00C05D68">
      <w:pPr>
        <w:pStyle w:val="TableofFigures"/>
        <w:tabs>
          <w:tab w:val="right" w:leader="dot" w:pos="9350"/>
        </w:tabs>
        <w:rPr>
          <w:ins w:id="129" w:author="Grace Yuan" w:date="2022-02-13T13:36:00Z"/>
          <w:noProof/>
        </w:rPr>
      </w:pPr>
      <w:ins w:id="130"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"_Toc95651798"</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4 - Main codes for the city listing functions</w:t>
        </w:r>
        <w:r>
          <w:rPr>
            <w:noProof/>
            <w:webHidden/>
          </w:rPr>
          <w:tab/>
        </w:r>
        <w:r>
          <w:rPr>
            <w:noProof/>
            <w:webHidden/>
          </w:rPr>
          <w:fldChar w:fldCharType="begin"/>
        </w:r>
        <w:r>
          <w:rPr>
            <w:noProof/>
            <w:webHidden/>
          </w:rPr>
          <w:instrText xml:space="preserve"> PAGEREF _Toc95651798 \h </w:instrText>
        </w:r>
        <w:r>
          <w:rPr>
            <w:noProof/>
            <w:webHidden/>
          </w:rPr>
        </w:r>
      </w:ins>
      <w:r>
        <w:rPr>
          <w:noProof/>
          <w:webHidden/>
        </w:rPr>
        <w:fldChar w:fldCharType="separate"/>
      </w:r>
      <w:ins w:id="131" w:author="Grace Yuan" w:date="2022-02-13T13:36:00Z">
        <w:r>
          <w:rPr>
            <w:noProof/>
            <w:webHidden/>
          </w:rPr>
          <w:t>6</w:t>
        </w:r>
        <w:r>
          <w:rPr>
            <w:noProof/>
            <w:webHidden/>
          </w:rPr>
          <w:fldChar w:fldCharType="end"/>
        </w:r>
        <w:r w:rsidRPr="009809CB">
          <w:rPr>
            <w:rStyle w:val="Hyperlink"/>
            <w:noProof/>
          </w:rPr>
          <w:fldChar w:fldCharType="end"/>
        </w:r>
      </w:ins>
    </w:p>
    <w:p w14:paraId="2EF69DC9" w14:textId="1AC92E37" w:rsidR="00C05D68" w:rsidRDefault="00C05D68">
      <w:pPr>
        <w:pStyle w:val="TableofFigures"/>
        <w:tabs>
          <w:tab w:val="right" w:leader="dot" w:pos="9350"/>
        </w:tabs>
        <w:rPr>
          <w:ins w:id="132" w:author="Grace Yuan" w:date="2022-02-13T13:36:00Z"/>
          <w:noProof/>
        </w:rPr>
      </w:pPr>
      <w:ins w:id="133"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"_Toc95651799"</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5 - Customize the link under Feature Properties</w:t>
        </w:r>
        <w:r>
          <w:rPr>
            <w:noProof/>
            <w:webHidden/>
          </w:rPr>
          <w:tab/>
        </w:r>
        <w:r>
          <w:rPr>
            <w:noProof/>
            <w:webHidden/>
          </w:rPr>
          <w:fldChar w:fldCharType="begin"/>
        </w:r>
        <w:r>
          <w:rPr>
            <w:noProof/>
            <w:webHidden/>
          </w:rPr>
          <w:instrText xml:space="preserve"> PAGEREF _Toc95651799 \h </w:instrText>
        </w:r>
        <w:r>
          <w:rPr>
            <w:noProof/>
            <w:webHidden/>
          </w:rPr>
        </w:r>
      </w:ins>
      <w:r>
        <w:rPr>
          <w:noProof/>
          <w:webHidden/>
        </w:rPr>
        <w:fldChar w:fldCharType="separate"/>
      </w:r>
      <w:ins w:id="134" w:author="Grace Yuan" w:date="2022-02-13T13:36:00Z">
        <w:r>
          <w:rPr>
            <w:noProof/>
            <w:webHidden/>
          </w:rPr>
          <w:t>6</w:t>
        </w:r>
        <w:r>
          <w:rPr>
            <w:noProof/>
            <w:webHidden/>
          </w:rPr>
          <w:fldChar w:fldCharType="end"/>
        </w:r>
        <w:r w:rsidRPr="009809CB">
          <w:rPr>
            <w:rStyle w:val="Hyperlink"/>
            <w:noProof/>
          </w:rPr>
          <w:fldChar w:fldCharType="end"/>
        </w:r>
      </w:ins>
    </w:p>
    <w:p w14:paraId="460FE8D5" w14:textId="3FFDC838" w:rsidR="00C05D68" w:rsidRDefault="00C05D68">
      <w:pPr>
        <w:pStyle w:val="TableofFigures"/>
        <w:tabs>
          <w:tab w:val="right" w:leader="dot" w:pos="9350"/>
        </w:tabs>
        <w:rPr>
          <w:ins w:id="135" w:author="Grace Yuan" w:date="2022-02-13T13:36:00Z"/>
          <w:noProof/>
        </w:rPr>
      </w:pPr>
      <w:ins w:id="136"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"_Toc95651800"</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6 - The Simulation Results page</w:t>
        </w:r>
        <w:r>
          <w:rPr>
            <w:noProof/>
            <w:webHidden/>
          </w:rPr>
          <w:tab/>
        </w:r>
        <w:r>
          <w:rPr>
            <w:noProof/>
            <w:webHidden/>
          </w:rPr>
          <w:fldChar w:fldCharType="begin"/>
        </w:r>
        <w:r>
          <w:rPr>
            <w:noProof/>
            <w:webHidden/>
          </w:rPr>
          <w:instrText xml:space="preserve"> PAGEREF _Toc95651800 \h </w:instrText>
        </w:r>
        <w:r>
          <w:rPr>
            <w:noProof/>
            <w:webHidden/>
          </w:rPr>
        </w:r>
      </w:ins>
      <w:r>
        <w:rPr>
          <w:noProof/>
          <w:webHidden/>
        </w:rPr>
        <w:fldChar w:fldCharType="separate"/>
      </w:r>
      <w:ins w:id="137" w:author="Grace Yuan" w:date="2022-02-13T13:36:00Z">
        <w:r>
          <w:rPr>
            <w:noProof/>
            <w:webHidden/>
          </w:rPr>
          <w:t>7</w:t>
        </w:r>
        <w:r>
          <w:rPr>
            <w:noProof/>
            <w:webHidden/>
          </w:rPr>
          <w:fldChar w:fldCharType="end"/>
        </w:r>
        <w:r w:rsidRPr="009809CB">
          <w:rPr>
            <w:rStyle w:val="Hyperlink"/>
            <w:noProof/>
          </w:rPr>
          <w:fldChar w:fldCharType="end"/>
        </w:r>
      </w:ins>
    </w:p>
    <w:p w14:paraId="6B6411C9" w14:textId="09844D4D" w:rsidR="00C05D68" w:rsidRDefault="00C05D68">
      <w:pPr>
        <w:pStyle w:val="TableofFigures"/>
        <w:tabs>
          <w:tab w:val="right" w:leader="dot" w:pos="9350"/>
        </w:tabs>
        <w:rPr>
          <w:ins w:id="138" w:author="Grace Yuan" w:date="2022-02-13T13:36:00Z"/>
          <w:noProof/>
        </w:rPr>
      </w:pPr>
      <w:ins w:id="139"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"_Toc95651801"</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7 – Example of Drop down menu</w:t>
        </w:r>
        <w:r>
          <w:rPr>
            <w:noProof/>
            <w:webHidden/>
          </w:rPr>
          <w:tab/>
        </w:r>
        <w:r>
          <w:rPr>
            <w:noProof/>
            <w:webHidden/>
          </w:rPr>
          <w:fldChar w:fldCharType="begin"/>
        </w:r>
        <w:r>
          <w:rPr>
            <w:noProof/>
            <w:webHidden/>
          </w:rPr>
          <w:instrText xml:space="preserve"> PAGEREF _Toc95651801 \h </w:instrText>
        </w:r>
        <w:r>
          <w:rPr>
            <w:noProof/>
            <w:webHidden/>
          </w:rPr>
        </w:r>
      </w:ins>
      <w:r>
        <w:rPr>
          <w:noProof/>
          <w:webHidden/>
        </w:rPr>
        <w:fldChar w:fldCharType="separate"/>
      </w:r>
      <w:ins w:id="140" w:author="Grace Yuan" w:date="2022-02-13T13:36:00Z">
        <w:r>
          <w:rPr>
            <w:noProof/>
            <w:webHidden/>
          </w:rPr>
          <w:t>8</w:t>
        </w:r>
        <w:r>
          <w:rPr>
            <w:noProof/>
            <w:webHidden/>
          </w:rPr>
          <w:fldChar w:fldCharType="end"/>
        </w:r>
        <w:r w:rsidRPr="009809CB">
          <w:rPr>
            <w:rStyle w:val="Hyperlink"/>
            <w:noProof/>
          </w:rPr>
          <w:fldChar w:fldCharType="end"/>
        </w:r>
      </w:ins>
    </w:p>
    <w:p w14:paraId="790B4720" w14:textId="7D0165CC" w:rsidR="00C05D68" w:rsidRDefault="00C05D68">
      <w:pPr>
        <w:pStyle w:val="TableofFigures"/>
        <w:tabs>
          <w:tab w:val="right" w:leader="dot" w:pos="9350"/>
        </w:tabs>
        <w:rPr>
          <w:ins w:id="141" w:author="Grace Yuan" w:date="2022-02-13T13:36:00Z"/>
          <w:noProof/>
        </w:rPr>
      </w:pPr>
      <w:ins w:id="142"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"_Toc95651802"</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8 - Drop down menu code and graphs inside</w:t>
        </w:r>
        <w:r>
          <w:rPr>
            <w:noProof/>
            <w:webHidden/>
          </w:rPr>
          <w:tab/>
        </w:r>
        <w:r>
          <w:rPr>
            <w:noProof/>
            <w:webHidden/>
          </w:rPr>
          <w:fldChar w:fldCharType="begin"/>
        </w:r>
        <w:r>
          <w:rPr>
            <w:noProof/>
            <w:webHidden/>
          </w:rPr>
          <w:instrText xml:space="preserve"> PAGEREF _Toc95651802 \h </w:instrText>
        </w:r>
        <w:r>
          <w:rPr>
            <w:noProof/>
            <w:webHidden/>
          </w:rPr>
        </w:r>
      </w:ins>
      <w:r>
        <w:rPr>
          <w:noProof/>
          <w:webHidden/>
        </w:rPr>
        <w:fldChar w:fldCharType="separate"/>
      </w:r>
      <w:ins w:id="143" w:author="Grace Yuan" w:date="2022-02-13T13:36:00Z">
        <w:r>
          <w:rPr>
            <w:noProof/>
            <w:webHidden/>
          </w:rPr>
          <w:t>8</w:t>
        </w:r>
        <w:r>
          <w:rPr>
            <w:noProof/>
            <w:webHidden/>
          </w:rPr>
          <w:fldChar w:fldCharType="end"/>
        </w:r>
        <w:r w:rsidRPr="009809CB">
          <w:rPr>
            <w:rStyle w:val="Hyperlink"/>
            <w:noProof/>
          </w:rPr>
          <w:fldChar w:fldCharType="end"/>
        </w:r>
      </w:ins>
    </w:p>
    <w:p w14:paraId="40B48140" w14:textId="63036A86" w:rsidR="00C05D68" w:rsidRDefault="00C05D68">
      <w:pPr>
        <w:pStyle w:val="TableofFigures"/>
        <w:tabs>
          <w:tab w:val="right" w:leader="dot" w:pos="9350"/>
        </w:tabs>
        <w:rPr>
          <w:ins w:id="144" w:author="Grace Yuan" w:date="2022-02-13T13:36:00Z"/>
          <w:noProof/>
        </w:rPr>
      </w:pPr>
      <w:ins w:id="145"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"_Toc95651803"</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9 - Range Analysis – Weekday</w:t>
        </w:r>
        <w:r>
          <w:rPr>
            <w:noProof/>
            <w:webHidden/>
          </w:rPr>
          <w:tab/>
        </w:r>
        <w:r>
          <w:rPr>
            <w:noProof/>
            <w:webHidden/>
          </w:rPr>
          <w:fldChar w:fldCharType="begin"/>
        </w:r>
        <w:r>
          <w:rPr>
            <w:noProof/>
            <w:webHidden/>
          </w:rPr>
          <w:instrText xml:space="preserve"> PAGEREF _Toc95651803 \h </w:instrText>
        </w:r>
        <w:r>
          <w:rPr>
            <w:noProof/>
            <w:webHidden/>
          </w:rPr>
        </w:r>
      </w:ins>
      <w:r>
        <w:rPr>
          <w:noProof/>
          <w:webHidden/>
        </w:rPr>
        <w:fldChar w:fldCharType="separate"/>
      </w:r>
      <w:ins w:id="146" w:author="Grace Yuan" w:date="2022-02-13T13:36:00Z">
        <w:r>
          <w:rPr>
            <w:noProof/>
            <w:webHidden/>
          </w:rPr>
          <w:t>9</w:t>
        </w:r>
        <w:r>
          <w:rPr>
            <w:noProof/>
            <w:webHidden/>
          </w:rPr>
          <w:fldChar w:fldCharType="end"/>
        </w:r>
        <w:r w:rsidRPr="009809CB">
          <w:rPr>
            <w:rStyle w:val="Hyperlink"/>
            <w:noProof/>
          </w:rPr>
          <w:fldChar w:fldCharType="end"/>
        </w:r>
      </w:ins>
    </w:p>
    <w:p w14:paraId="67CF3A02" w14:textId="175E8325" w:rsidR="00C05D68" w:rsidRDefault="00C05D68">
      <w:pPr>
        <w:pStyle w:val="TableofFigures"/>
        <w:tabs>
          <w:tab w:val="right" w:leader="dot" w:pos="9350"/>
        </w:tabs>
        <w:rPr>
          <w:ins w:id="147" w:author="Grace Yuan" w:date="2022-02-13T13:36:00Z"/>
          <w:noProof/>
        </w:rPr>
      </w:pPr>
      <w:ins w:id="148"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"_Toc95651804"</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10 - Range Analysis – Saturday and Sunday</w:t>
        </w:r>
        <w:r>
          <w:rPr>
            <w:noProof/>
            <w:webHidden/>
          </w:rPr>
          <w:tab/>
        </w:r>
        <w:r>
          <w:rPr>
            <w:noProof/>
            <w:webHidden/>
          </w:rPr>
          <w:fldChar w:fldCharType="begin"/>
        </w:r>
        <w:r>
          <w:rPr>
            <w:noProof/>
            <w:webHidden/>
          </w:rPr>
          <w:instrText xml:space="preserve"> PAGEREF _Toc95651804 \h </w:instrText>
        </w:r>
        <w:r>
          <w:rPr>
            <w:noProof/>
            <w:webHidden/>
          </w:rPr>
        </w:r>
      </w:ins>
      <w:r>
        <w:rPr>
          <w:noProof/>
          <w:webHidden/>
        </w:rPr>
        <w:fldChar w:fldCharType="separate"/>
      </w:r>
      <w:ins w:id="149" w:author="Grace Yuan" w:date="2022-02-13T13:36:00Z">
        <w:r>
          <w:rPr>
            <w:noProof/>
            <w:webHidden/>
          </w:rPr>
          <w:t>9</w:t>
        </w:r>
        <w:r>
          <w:rPr>
            <w:noProof/>
            <w:webHidden/>
          </w:rPr>
          <w:fldChar w:fldCharType="end"/>
        </w:r>
        <w:r w:rsidRPr="009809CB">
          <w:rPr>
            <w:rStyle w:val="Hyperlink"/>
            <w:noProof/>
          </w:rPr>
          <w:fldChar w:fldCharType="end"/>
        </w:r>
      </w:ins>
    </w:p>
    <w:p w14:paraId="13F13CB1" w14:textId="39896814" w:rsidR="00C05D68" w:rsidRDefault="00C05D68">
      <w:pPr>
        <w:pStyle w:val="TableofFigures"/>
        <w:tabs>
          <w:tab w:val="right" w:leader="dot" w:pos="9350"/>
        </w:tabs>
        <w:rPr>
          <w:ins w:id="150" w:author="Grace Yuan" w:date="2022-02-13T13:36:00Z"/>
          <w:noProof/>
        </w:rPr>
      </w:pPr>
      <w:ins w:id="151"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"_Toc95651805"</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11 – Bus #1’s range analysis [Figure 9 in the Burlington Report]</w:t>
        </w:r>
        <w:r>
          <w:rPr>
            <w:noProof/>
            <w:webHidden/>
          </w:rPr>
          <w:tab/>
        </w:r>
        <w:r>
          <w:rPr>
            <w:noProof/>
            <w:webHidden/>
          </w:rPr>
          <w:fldChar w:fldCharType="begin"/>
        </w:r>
        <w:r>
          <w:rPr>
            <w:noProof/>
            <w:webHidden/>
          </w:rPr>
          <w:instrText xml:space="preserve"> PAGEREF _Toc95651805 \h </w:instrText>
        </w:r>
        <w:r>
          <w:rPr>
            <w:noProof/>
            <w:webHidden/>
          </w:rPr>
        </w:r>
      </w:ins>
      <w:r>
        <w:rPr>
          <w:noProof/>
          <w:webHidden/>
        </w:rPr>
        <w:fldChar w:fldCharType="separate"/>
      </w:r>
      <w:ins w:id="152" w:author="Grace Yuan" w:date="2022-02-13T13:36:00Z">
        <w:r>
          <w:rPr>
            <w:noProof/>
            <w:webHidden/>
          </w:rPr>
          <w:t>9</w:t>
        </w:r>
        <w:r>
          <w:rPr>
            <w:noProof/>
            <w:webHidden/>
          </w:rPr>
          <w:fldChar w:fldCharType="end"/>
        </w:r>
        <w:r w:rsidRPr="009809CB">
          <w:rPr>
            <w:rStyle w:val="Hyperlink"/>
            <w:noProof/>
          </w:rPr>
          <w:fldChar w:fldCharType="end"/>
        </w:r>
      </w:ins>
    </w:p>
    <w:p w14:paraId="28B1FD3D" w14:textId="48971BB8" w:rsidR="00C05D68" w:rsidRDefault="00C05D68">
      <w:pPr>
        <w:pStyle w:val="TableofFigures"/>
        <w:tabs>
          <w:tab w:val="right" w:leader="dot" w:pos="9350"/>
        </w:tabs>
        <w:rPr>
          <w:ins w:id="153" w:author="Grace Yuan" w:date="2022-02-13T13:36:00Z"/>
          <w:noProof/>
        </w:rPr>
      </w:pPr>
      <w:ins w:id="154"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"_Toc95651806"</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12 - Success rate of one-to-one replacement of diesel buses with BEBs</w:t>
        </w:r>
        <w:r>
          <w:rPr>
            <w:noProof/>
            <w:webHidden/>
          </w:rPr>
          <w:tab/>
        </w:r>
        <w:r>
          <w:rPr>
            <w:noProof/>
            <w:webHidden/>
          </w:rPr>
          <w:fldChar w:fldCharType="begin"/>
        </w:r>
        <w:r>
          <w:rPr>
            <w:noProof/>
            <w:webHidden/>
          </w:rPr>
          <w:instrText xml:space="preserve"> PAGEREF _Toc95651806 \h </w:instrText>
        </w:r>
        <w:r>
          <w:rPr>
            <w:noProof/>
            <w:webHidden/>
          </w:rPr>
        </w:r>
      </w:ins>
      <w:r>
        <w:rPr>
          <w:noProof/>
          <w:webHidden/>
        </w:rPr>
        <w:fldChar w:fldCharType="separate"/>
      </w:r>
      <w:ins w:id="155" w:author="Grace Yuan" w:date="2022-02-13T13:36:00Z">
        <w:r>
          <w:rPr>
            <w:noProof/>
            <w:webHidden/>
          </w:rPr>
          <w:t>9</w:t>
        </w:r>
        <w:r>
          <w:rPr>
            <w:noProof/>
            <w:webHidden/>
          </w:rPr>
          <w:fldChar w:fldCharType="end"/>
        </w:r>
        <w:r w:rsidRPr="009809CB">
          <w:rPr>
            <w:rStyle w:val="Hyperlink"/>
            <w:noProof/>
          </w:rPr>
          <w:fldChar w:fldCharType="end"/>
        </w:r>
      </w:ins>
    </w:p>
    <w:p w14:paraId="4F4CC3B5" w14:textId="3C50C296" w:rsidR="00C05D68" w:rsidRDefault="00C05D68">
      <w:pPr>
        <w:pStyle w:val="TableofFigures"/>
        <w:tabs>
          <w:tab w:val="right" w:leader="dot" w:pos="9350"/>
        </w:tabs>
        <w:rPr>
          <w:ins w:id="156" w:author="Grace Yuan" w:date="2022-02-13T13:36:00Z"/>
          <w:noProof/>
        </w:rPr>
      </w:pPr>
      <w:ins w:id="157"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"_Toc95651807"</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13 - Success rate of one to one replacement of diesel buses with BEBs without a diesel heater [Figure 5 in the Burlington report]</w:t>
        </w:r>
        <w:r>
          <w:rPr>
            <w:noProof/>
            <w:webHidden/>
          </w:rPr>
          <w:tab/>
        </w:r>
        <w:r>
          <w:rPr>
            <w:noProof/>
            <w:webHidden/>
          </w:rPr>
          <w:fldChar w:fldCharType="begin"/>
        </w:r>
        <w:r>
          <w:rPr>
            <w:noProof/>
            <w:webHidden/>
          </w:rPr>
          <w:instrText xml:space="preserve"> PAGEREF _Toc95651807 \h </w:instrText>
        </w:r>
        <w:r>
          <w:rPr>
            <w:noProof/>
            <w:webHidden/>
          </w:rPr>
        </w:r>
      </w:ins>
      <w:r>
        <w:rPr>
          <w:noProof/>
          <w:webHidden/>
        </w:rPr>
        <w:fldChar w:fldCharType="separate"/>
      </w:r>
      <w:ins w:id="158" w:author="Grace Yuan" w:date="2022-02-13T13:36:00Z">
        <w:r>
          <w:rPr>
            <w:noProof/>
            <w:webHidden/>
          </w:rPr>
          <w:t>10</w:t>
        </w:r>
        <w:r>
          <w:rPr>
            <w:noProof/>
            <w:webHidden/>
          </w:rPr>
          <w:fldChar w:fldCharType="end"/>
        </w:r>
        <w:r w:rsidRPr="009809CB">
          <w:rPr>
            <w:rStyle w:val="Hyperlink"/>
            <w:noProof/>
          </w:rPr>
          <w:fldChar w:fldCharType="end"/>
        </w:r>
      </w:ins>
    </w:p>
    <w:p w14:paraId="4EFCD995" w14:textId="3AB2022E" w:rsidR="00C05D68" w:rsidRDefault="00C05D68">
      <w:pPr>
        <w:pStyle w:val="TableofFigures"/>
        <w:tabs>
          <w:tab w:val="right" w:leader="dot" w:pos="9350"/>
        </w:tabs>
        <w:rPr>
          <w:ins w:id="159" w:author="Grace Yuan" w:date="2022-02-13T13:36:00Z"/>
          <w:noProof/>
        </w:rPr>
      </w:pPr>
      <w:ins w:id="160"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"_Toc95651808"</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14 - Interaction between the graph and the map</w:t>
        </w:r>
        <w:r>
          <w:rPr>
            <w:noProof/>
            <w:webHidden/>
          </w:rPr>
          <w:tab/>
        </w:r>
        <w:r>
          <w:rPr>
            <w:noProof/>
            <w:webHidden/>
          </w:rPr>
          <w:fldChar w:fldCharType="begin"/>
        </w:r>
        <w:r>
          <w:rPr>
            <w:noProof/>
            <w:webHidden/>
          </w:rPr>
          <w:instrText xml:space="preserve"> PAGEREF _Toc95651808 \h </w:instrText>
        </w:r>
        <w:r>
          <w:rPr>
            <w:noProof/>
            <w:webHidden/>
          </w:rPr>
        </w:r>
      </w:ins>
      <w:r>
        <w:rPr>
          <w:noProof/>
          <w:webHidden/>
        </w:rPr>
        <w:fldChar w:fldCharType="separate"/>
      </w:r>
      <w:ins w:id="161" w:author="Grace Yuan" w:date="2022-02-13T13:36:00Z">
        <w:r>
          <w:rPr>
            <w:noProof/>
            <w:webHidden/>
          </w:rPr>
          <w:t>11</w:t>
        </w:r>
        <w:r>
          <w:rPr>
            <w:noProof/>
            <w:webHidden/>
          </w:rPr>
          <w:fldChar w:fldCharType="end"/>
        </w:r>
        <w:r w:rsidRPr="009809CB">
          <w:rPr>
            <w:rStyle w:val="Hyperlink"/>
            <w:noProof/>
          </w:rPr>
          <w:fldChar w:fldCharType="end"/>
        </w:r>
      </w:ins>
    </w:p>
    <w:p w14:paraId="5534195F" w14:textId="18342EC7" w:rsidR="00C05D68" w:rsidRDefault="00C05D68">
      <w:pPr>
        <w:pStyle w:val="TableofFigures"/>
        <w:tabs>
          <w:tab w:val="right" w:leader="dot" w:pos="9350"/>
        </w:tabs>
        <w:rPr>
          <w:ins w:id="162" w:author="Grace Yuan" w:date="2022-02-13T13:36:00Z"/>
          <w:noProof/>
        </w:rPr>
      </w:pPr>
      <w:ins w:id="163"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"_Toc95651809"</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15 – The bus animation function</w:t>
        </w:r>
        <w:r>
          <w:rPr>
            <w:noProof/>
            <w:webHidden/>
          </w:rPr>
          <w:tab/>
        </w:r>
        <w:r>
          <w:rPr>
            <w:noProof/>
            <w:webHidden/>
          </w:rPr>
          <w:fldChar w:fldCharType="begin"/>
        </w:r>
        <w:r>
          <w:rPr>
            <w:noProof/>
            <w:webHidden/>
          </w:rPr>
          <w:instrText xml:space="preserve"> PAGEREF _Toc95651809 \h </w:instrText>
        </w:r>
        <w:r>
          <w:rPr>
            <w:noProof/>
            <w:webHidden/>
          </w:rPr>
        </w:r>
      </w:ins>
      <w:r>
        <w:rPr>
          <w:noProof/>
          <w:webHidden/>
        </w:rPr>
        <w:fldChar w:fldCharType="separate"/>
      </w:r>
      <w:ins w:id="164" w:author="Grace Yuan" w:date="2022-02-13T13:36:00Z">
        <w:r>
          <w:rPr>
            <w:noProof/>
            <w:webHidden/>
          </w:rPr>
          <w:t>12</w:t>
        </w:r>
        <w:r>
          <w:rPr>
            <w:noProof/>
            <w:webHidden/>
          </w:rPr>
          <w:fldChar w:fldCharType="end"/>
        </w:r>
        <w:r w:rsidRPr="009809CB">
          <w:rPr>
            <w:rStyle w:val="Hyperlink"/>
            <w:noProof/>
          </w:rPr>
          <w:fldChar w:fldCharType="end"/>
        </w:r>
      </w:ins>
    </w:p>
    <w:p w14:paraId="4ABE2F19" w14:textId="2C1F0586" w:rsidR="00C05D68" w:rsidRDefault="00C05D68">
      <w:pPr>
        <w:pStyle w:val="TableofFigures"/>
        <w:tabs>
          <w:tab w:val="right" w:leader="dot" w:pos="9350"/>
        </w:tabs>
        <w:rPr>
          <w:ins w:id="165" w:author="Grace Yuan" w:date="2022-02-13T13:36:00Z"/>
          <w:noProof/>
        </w:rPr>
      </w:pPr>
      <w:ins w:id="166"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"_Toc95651810"</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16 - The recovery time for Saturday vehicles graph</w:t>
        </w:r>
        <w:r>
          <w:rPr>
            <w:noProof/>
            <w:webHidden/>
          </w:rPr>
          <w:tab/>
        </w:r>
        <w:r>
          <w:rPr>
            <w:noProof/>
            <w:webHidden/>
          </w:rPr>
          <w:fldChar w:fldCharType="begin"/>
        </w:r>
        <w:r>
          <w:rPr>
            <w:noProof/>
            <w:webHidden/>
          </w:rPr>
          <w:instrText xml:space="preserve"> PAGEREF _Toc95651810 \h </w:instrText>
        </w:r>
        <w:r>
          <w:rPr>
            <w:noProof/>
            <w:webHidden/>
          </w:rPr>
        </w:r>
      </w:ins>
      <w:r>
        <w:rPr>
          <w:noProof/>
          <w:webHidden/>
        </w:rPr>
        <w:fldChar w:fldCharType="separate"/>
      </w:r>
      <w:ins w:id="167" w:author="Grace Yuan" w:date="2022-02-13T13:36:00Z">
        <w:r>
          <w:rPr>
            <w:noProof/>
            <w:webHidden/>
          </w:rPr>
          <w:t>13</w:t>
        </w:r>
        <w:r>
          <w:rPr>
            <w:noProof/>
            <w:webHidden/>
          </w:rPr>
          <w:fldChar w:fldCharType="end"/>
        </w:r>
        <w:r w:rsidRPr="009809CB">
          <w:rPr>
            <w:rStyle w:val="Hyperlink"/>
            <w:noProof/>
          </w:rPr>
          <w:fldChar w:fldCharType="end"/>
        </w:r>
      </w:ins>
    </w:p>
    <w:p w14:paraId="7D21A6E6" w14:textId="206308CA" w:rsidR="00C05D68" w:rsidRDefault="00C05D68">
      <w:pPr>
        <w:pStyle w:val="TableofFigures"/>
        <w:tabs>
          <w:tab w:val="right" w:leader="dot" w:pos="9350"/>
        </w:tabs>
        <w:rPr>
          <w:ins w:id="168" w:author="Grace Yuan" w:date="2022-02-13T13:36:00Z"/>
          <w:noProof/>
        </w:rPr>
      </w:pPr>
      <w:ins w:id="169"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"_Toc95651811"</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17 - Details of Bus #1 and Bus #2</w:t>
        </w:r>
        <w:r>
          <w:rPr>
            <w:noProof/>
            <w:webHidden/>
          </w:rPr>
          <w:tab/>
        </w:r>
        <w:r>
          <w:rPr>
            <w:noProof/>
            <w:webHidden/>
          </w:rPr>
          <w:fldChar w:fldCharType="begin"/>
        </w:r>
        <w:r>
          <w:rPr>
            <w:noProof/>
            <w:webHidden/>
          </w:rPr>
          <w:instrText xml:space="preserve"> PAGEREF _Toc95651811 \h </w:instrText>
        </w:r>
        <w:r>
          <w:rPr>
            <w:noProof/>
            <w:webHidden/>
          </w:rPr>
        </w:r>
      </w:ins>
      <w:r>
        <w:rPr>
          <w:noProof/>
          <w:webHidden/>
        </w:rPr>
        <w:fldChar w:fldCharType="separate"/>
      </w:r>
      <w:ins w:id="170" w:author="Grace Yuan" w:date="2022-02-13T13:36:00Z">
        <w:r>
          <w:rPr>
            <w:noProof/>
            <w:webHidden/>
          </w:rPr>
          <w:t>14</w:t>
        </w:r>
        <w:r>
          <w:rPr>
            <w:noProof/>
            <w:webHidden/>
          </w:rPr>
          <w:fldChar w:fldCharType="end"/>
        </w:r>
        <w:r w:rsidRPr="009809CB">
          <w:rPr>
            <w:rStyle w:val="Hyperlink"/>
            <w:noProof/>
          </w:rPr>
          <w:fldChar w:fldCharType="end"/>
        </w:r>
      </w:ins>
    </w:p>
    <w:p w14:paraId="0F0CB713" w14:textId="4918F5DF" w:rsidR="00C05D68" w:rsidRDefault="00C05D68">
      <w:pPr>
        <w:pStyle w:val="TableofFigures"/>
        <w:tabs>
          <w:tab w:val="right" w:leader="dot" w:pos="9350"/>
        </w:tabs>
        <w:rPr>
          <w:ins w:id="171" w:author="Grace Yuan" w:date="2022-02-13T13:36:00Z"/>
          <w:noProof/>
        </w:rPr>
      </w:pPr>
      <w:ins w:id="172"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"_Toc95651812"</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18 - Energy Consumption of Charging Results</w:t>
        </w:r>
        <w:r>
          <w:rPr>
            <w:noProof/>
            <w:webHidden/>
          </w:rPr>
          <w:tab/>
        </w:r>
        <w:r>
          <w:rPr>
            <w:noProof/>
            <w:webHidden/>
          </w:rPr>
          <w:fldChar w:fldCharType="begin"/>
        </w:r>
        <w:r>
          <w:rPr>
            <w:noProof/>
            <w:webHidden/>
          </w:rPr>
          <w:instrText xml:space="preserve"> PAGEREF _Toc95651812 \h </w:instrText>
        </w:r>
        <w:r>
          <w:rPr>
            <w:noProof/>
            <w:webHidden/>
          </w:rPr>
        </w:r>
      </w:ins>
      <w:r>
        <w:rPr>
          <w:noProof/>
          <w:webHidden/>
        </w:rPr>
        <w:fldChar w:fldCharType="separate"/>
      </w:r>
      <w:ins w:id="173" w:author="Grace Yuan" w:date="2022-02-13T13:36:00Z">
        <w:r>
          <w:rPr>
            <w:noProof/>
            <w:webHidden/>
          </w:rPr>
          <w:t>14</w:t>
        </w:r>
        <w:r>
          <w:rPr>
            <w:noProof/>
            <w:webHidden/>
          </w:rPr>
          <w:fldChar w:fldCharType="end"/>
        </w:r>
        <w:r w:rsidRPr="009809CB">
          <w:rPr>
            <w:rStyle w:val="Hyperlink"/>
            <w:noProof/>
          </w:rPr>
          <w:fldChar w:fldCharType="end"/>
        </w:r>
      </w:ins>
    </w:p>
    <w:p w14:paraId="75D80E91" w14:textId="5D089708" w:rsidR="00C05D68" w:rsidRDefault="00C05D68">
      <w:pPr>
        <w:pStyle w:val="TableofFigures"/>
        <w:tabs>
          <w:tab w:val="right" w:leader="dot" w:pos="9350"/>
        </w:tabs>
        <w:rPr>
          <w:ins w:id="174" w:author="Grace Yuan" w:date="2022-02-13T13:36:00Z"/>
          <w:noProof/>
        </w:rPr>
      </w:pPr>
      <w:ins w:id="175"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"_Toc95651813"</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19 - Bus #1 vs. Bus #2 Medium Duty Electricity Consumption on Weekday, Saturday, Sunday</w:t>
        </w:r>
        <w:r>
          <w:rPr>
            <w:noProof/>
            <w:webHidden/>
          </w:rPr>
          <w:tab/>
        </w:r>
        <w:r>
          <w:rPr>
            <w:noProof/>
            <w:webHidden/>
          </w:rPr>
          <w:fldChar w:fldCharType="begin"/>
        </w:r>
        <w:r>
          <w:rPr>
            <w:noProof/>
            <w:webHidden/>
          </w:rPr>
          <w:instrText xml:space="preserve"> PAGEREF _Toc95651813 \h </w:instrText>
        </w:r>
        <w:r>
          <w:rPr>
            <w:noProof/>
            <w:webHidden/>
          </w:rPr>
        </w:r>
      </w:ins>
      <w:r>
        <w:rPr>
          <w:noProof/>
          <w:webHidden/>
        </w:rPr>
        <w:fldChar w:fldCharType="separate"/>
      </w:r>
      <w:ins w:id="176" w:author="Grace Yuan" w:date="2022-02-13T13:36:00Z">
        <w:r>
          <w:rPr>
            <w:noProof/>
            <w:webHidden/>
          </w:rPr>
          <w:t>15</w:t>
        </w:r>
        <w:r>
          <w:rPr>
            <w:noProof/>
            <w:webHidden/>
          </w:rPr>
          <w:fldChar w:fldCharType="end"/>
        </w:r>
        <w:r w:rsidRPr="009809CB">
          <w:rPr>
            <w:rStyle w:val="Hyperlink"/>
            <w:noProof/>
          </w:rPr>
          <w:fldChar w:fldCharType="end"/>
        </w:r>
      </w:ins>
    </w:p>
    <w:p w14:paraId="7CB3D97E" w14:textId="18A35C1E" w:rsidR="00C05D68" w:rsidRDefault="00C05D68">
      <w:pPr>
        <w:pStyle w:val="TableofFigures"/>
        <w:tabs>
          <w:tab w:val="right" w:leader="dot" w:pos="9350"/>
        </w:tabs>
        <w:rPr>
          <w:ins w:id="177" w:author="Grace Yuan" w:date="2022-02-13T13:36:00Z"/>
          <w:noProof/>
        </w:rPr>
      </w:pPr>
      <w:ins w:id="178"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"_Toc95651814"</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20 – Bus #1 vs. Bus #2 Medium Duty Electricity Consumption Weekly, Monthly, Annual</w:t>
        </w:r>
        <w:r>
          <w:rPr>
            <w:noProof/>
            <w:webHidden/>
          </w:rPr>
          <w:tab/>
        </w:r>
        <w:r>
          <w:rPr>
            <w:noProof/>
            <w:webHidden/>
          </w:rPr>
          <w:fldChar w:fldCharType="begin"/>
        </w:r>
        <w:r>
          <w:rPr>
            <w:noProof/>
            <w:webHidden/>
          </w:rPr>
          <w:instrText xml:space="preserve"> PAGEREF _Toc95651814 \h </w:instrText>
        </w:r>
        <w:r>
          <w:rPr>
            <w:noProof/>
            <w:webHidden/>
          </w:rPr>
        </w:r>
      </w:ins>
      <w:r>
        <w:rPr>
          <w:noProof/>
          <w:webHidden/>
        </w:rPr>
        <w:fldChar w:fldCharType="separate"/>
      </w:r>
      <w:ins w:id="179" w:author="Grace Yuan" w:date="2022-02-13T13:36:00Z">
        <w:r>
          <w:rPr>
            <w:noProof/>
            <w:webHidden/>
          </w:rPr>
          <w:t>15</w:t>
        </w:r>
        <w:r>
          <w:rPr>
            <w:noProof/>
            <w:webHidden/>
          </w:rPr>
          <w:fldChar w:fldCharType="end"/>
        </w:r>
        <w:r w:rsidRPr="009809CB">
          <w:rPr>
            <w:rStyle w:val="Hyperlink"/>
            <w:noProof/>
          </w:rPr>
          <w:fldChar w:fldCharType="end"/>
        </w:r>
      </w:ins>
    </w:p>
    <w:p w14:paraId="1AABAAB1" w14:textId="4BCA36D6" w:rsidR="00C05D68" w:rsidRDefault="00C05D68">
      <w:pPr>
        <w:pStyle w:val="TableofFigures"/>
        <w:tabs>
          <w:tab w:val="right" w:leader="dot" w:pos="9350"/>
        </w:tabs>
        <w:rPr>
          <w:ins w:id="180" w:author="Grace Yuan" w:date="2022-02-13T13:36:00Z"/>
          <w:noProof/>
        </w:rPr>
      </w:pPr>
      <w:ins w:id="181"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"_Toc95651815"</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21 - A comparison chart of 2019 total GHG Emissions by diesel buses vs. BEBs</w:t>
        </w:r>
        <w:r>
          <w:rPr>
            <w:noProof/>
            <w:webHidden/>
          </w:rPr>
          <w:tab/>
        </w:r>
        <w:r>
          <w:rPr>
            <w:noProof/>
            <w:webHidden/>
          </w:rPr>
          <w:fldChar w:fldCharType="begin"/>
        </w:r>
        <w:r>
          <w:rPr>
            <w:noProof/>
            <w:webHidden/>
          </w:rPr>
          <w:instrText xml:space="preserve"> PAGEREF _Toc95651815 \h </w:instrText>
        </w:r>
        <w:r>
          <w:rPr>
            <w:noProof/>
            <w:webHidden/>
          </w:rPr>
        </w:r>
      </w:ins>
      <w:r>
        <w:rPr>
          <w:noProof/>
          <w:webHidden/>
        </w:rPr>
        <w:fldChar w:fldCharType="separate"/>
      </w:r>
      <w:ins w:id="182" w:author="Grace Yuan" w:date="2022-02-13T13:36:00Z">
        <w:r>
          <w:rPr>
            <w:noProof/>
            <w:webHidden/>
          </w:rPr>
          <w:t>16</w:t>
        </w:r>
        <w:r>
          <w:rPr>
            <w:noProof/>
            <w:webHidden/>
          </w:rPr>
          <w:fldChar w:fldCharType="end"/>
        </w:r>
        <w:r w:rsidRPr="009809CB">
          <w:rPr>
            <w:rStyle w:val="Hyperlink"/>
            <w:noProof/>
          </w:rPr>
          <w:fldChar w:fldCharType="end"/>
        </w:r>
      </w:ins>
    </w:p>
    <w:p w14:paraId="46BFFBC7" w14:textId="0F1A84A3" w:rsidR="00C05D68" w:rsidRDefault="00C05D68">
      <w:pPr>
        <w:pStyle w:val="TableofFigures"/>
        <w:tabs>
          <w:tab w:val="right" w:leader="dot" w:pos="9350"/>
        </w:tabs>
        <w:rPr>
          <w:ins w:id="183" w:author="Grace Yuan" w:date="2022-02-13T13:36:00Z"/>
          <w:noProof/>
        </w:rPr>
      </w:pPr>
      <w:ins w:id="184"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"_Toc95651816"</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22 - 2019 Diesel usage by diesel buses at Burlington Transit</w:t>
        </w:r>
        <w:r>
          <w:rPr>
            <w:noProof/>
            <w:webHidden/>
          </w:rPr>
          <w:tab/>
        </w:r>
        <w:r>
          <w:rPr>
            <w:noProof/>
            <w:webHidden/>
          </w:rPr>
          <w:fldChar w:fldCharType="begin"/>
        </w:r>
        <w:r>
          <w:rPr>
            <w:noProof/>
            <w:webHidden/>
          </w:rPr>
          <w:instrText xml:space="preserve"> PAGEREF _Toc95651816 \h </w:instrText>
        </w:r>
        <w:r>
          <w:rPr>
            <w:noProof/>
            <w:webHidden/>
          </w:rPr>
        </w:r>
      </w:ins>
      <w:r>
        <w:rPr>
          <w:noProof/>
          <w:webHidden/>
        </w:rPr>
        <w:fldChar w:fldCharType="separate"/>
      </w:r>
      <w:ins w:id="185" w:author="Grace Yuan" w:date="2022-02-13T13:36:00Z">
        <w:r>
          <w:rPr>
            <w:noProof/>
            <w:webHidden/>
          </w:rPr>
          <w:t>17</w:t>
        </w:r>
        <w:r>
          <w:rPr>
            <w:noProof/>
            <w:webHidden/>
          </w:rPr>
          <w:fldChar w:fldCharType="end"/>
        </w:r>
        <w:r w:rsidRPr="009809CB">
          <w:rPr>
            <w:rStyle w:val="Hyperlink"/>
            <w:noProof/>
          </w:rPr>
          <w:fldChar w:fldCharType="end"/>
        </w:r>
      </w:ins>
    </w:p>
    <w:p w14:paraId="4E2AD2F7" w14:textId="2A9F0083" w:rsidR="00C05D68" w:rsidRDefault="00C05D68">
      <w:pPr>
        <w:pStyle w:val="TableofFigures"/>
        <w:tabs>
          <w:tab w:val="right" w:leader="dot" w:pos="9350"/>
        </w:tabs>
        <w:rPr>
          <w:ins w:id="186" w:author="Grace Yuan" w:date="2022-02-13T13:36:00Z"/>
          <w:noProof/>
        </w:rPr>
      </w:pPr>
      <w:ins w:id="187"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"_Toc95651817"</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23 – 2019 Diesel usage by diesel buses at Burlington Transit [Table 14 in the Burlington report]</w:t>
        </w:r>
        <w:r>
          <w:rPr>
            <w:noProof/>
            <w:webHidden/>
          </w:rPr>
          <w:tab/>
        </w:r>
        <w:r>
          <w:rPr>
            <w:noProof/>
            <w:webHidden/>
          </w:rPr>
          <w:fldChar w:fldCharType="begin"/>
        </w:r>
        <w:r>
          <w:rPr>
            <w:noProof/>
            <w:webHidden/>
          </w:rPr>
          <w:instrText xml:space="preserve"> PAGEREF _Toc95651817 \h </w:instrText>
        </w:r>
        <w:r>
          <w:rPr>
            <w:noProof/>
            <w:webHidden/>
          </w:rPr>
        </w:r>
      </w:ins>
      <w:r>
        <w:rPr>
          <w:noProof/>
          <w:webHidden/>
        </w:rPr>
        <w:fldChar w:fldCharType="separate"/>
      </w:r>
      <w:ins w:id="188" w:author="Grace Yuan" w:date="2022-02-13T13:36:00Z">
        <w:r>
          <w:rPr>
            <w:noProof/>
            <w:webHidden/>
          </w:rPr>
          <w:t>17</w:t>
        </w:r>
        <w:r>
          <w:rPr>
            <w:noProof/>
            <w:webHidden/>
          </w:rPr>
          <w:fldChar w:fldCharType="end"/>
        </w:r>
        <w:r w:rsidRPr="009809CB">
          <w:rPr>
            <w:rStyle w:val="Hyperlink"/>
            <w:noProof/>
          </w:rPr>
          <w:fldChar w:fldCharType="end"/>
        </w:r>
      </w:ins>
    </w:p>
    <w:p w14:paraId="5BEC271E" w14:textId="2D3A61DE" w:rsidR="00C05D68" w:rsidRDefault="00C05D68">
      <w:pPr>
        <w:pStyle w:val="TableofFigures"/>
        <w:tabs>
          <w:tab w:val="right" w:leader="dot" w:pos="9350"/>
        </w:tabs>
        <w:rPr>
          <w:ins w:id="189" w:author="Grace Yuan" w:date="2022-02-13T13:36:00Z"/>
          <w:noProof/>
        </w:rPr>
      </w:pPr>
      <w:ins w:id="190"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"_Toc95651818"</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24 - Annual GHG emissions from electricity(no diesel heater)</w:t>
        </w:r>
        <w:r>
          <w:rPr>
            <w:noProof/>
            <w:webHidden/>
          </w:rPr>
          <w:tab/>
        </w:r>
        <w:r>
          <w:rPr>
            <w:noProof/>
            <w:webHidden/>
          </w:rPr>
          <w:fldChar w:fldCharType="begin"/>
        </w:r>
        <w:r>
          <w:rPr>
            <w:noProof/>
            <w:webHidden/>
          </w:rPr>
          <w:instrText xml:space="preserve"> PAGEREF _Toc95651818 \h </w:instrText>
        </w:r>
        <w:r>
          <w:rPr>
            <w:noProof/>
            <w:webHidden/>
          </w:rPr>
        </w:r>
      </w:ins>
      <w:r>
        <w:rPr>
          <w:noProof/>
          <w:webHidden/>
        </w:rPr>
        <w:fldChar w:fldCharType="separate"/>
      </w:r>
      <w:ins w:id="191" w:author="Grace Yuan" w:date="2022-02-13T13:36:00Z">
        <w:r>
          <w:rPr>
            <w:noProof/>
            <w:webHidden/>
          </w:rPr>
          <w:t>17</w:t>
        </w:r>
        <w:r>
          <w:rPr>
            <w:noProof/>
            <w:webHidden/>
          </w:rPr>
          <w:fldChar w:fldCharType="end"/>
        </w:r>
        <w:r w:rsidRPr="009809CB">
          <w:rPr>
            <w:rStyle w:val="Hyperlink"/>
            <w:noProof/>
          </w:rPr>
          <w:fldChar w:fldCharType="end"/>
        </w:r>
      </w:ins>
    </w:p>
    <w:p w14:paraId="0DA59E7E" w14:textId="6B49116B" w:rsidR="00C05D68" w:rsidRDefault="00C05D68">
      <w:pPr>
        <w:pStyle w:val="TableofFigures"/>
        <w:tabs>
          <w:tab w:val="right" w:leader="dot" w:pos="9350"/>
        </w:tabs>
        <w:rPr>
          <w:ins w:id="192" w:author="Grace Yuan" w:date="2022-02-13T13:36:00Z"/>
          <w:noProof/>
        </w:rPr>
      </w:pPr>
      <w:ins w:id="193"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"_Toc95651819"</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25 - Annual GHG emissions from electricity [Table 15 in the Burlington report]</w:t>
        </w:r>
        <w:r>
          <w:rPr>
            <w:noProof/>
            <w:webHidden/>
          </w:rPr>
          <w:tab/>
        </w:r>
        <w:r>
          <w:rPr>
            <w:noProof/>
            <w:webHidden/>
          </w:rPr>
          <w:fldChar w:fldCharType="begin"/>
        </w:r>
        <w:r>
          <w:rPr>
            <w:noProof/>
            <w:webHidden/>
          </w:rPr>
          <w:instrText xml:space="preserve"> PAGEREF _Toc95651819 \h </w:instrText>
        </w:r>
        <w:r>
          <w:rPr>
            <w:noProof/>
            <w:webHidden/>
          </w:rPr>
        </w:r>
      </w:ins>
      <w:r>
        <w:rPr>
          <w:noProof/>
          <w:webHidden/>
        </w:rPr>
        <w:fldChar w:fldCharType="separate"/>
      </w:r>
      <w:ins w:id="194" w:author="Grace Yuan" w:date="2022-02-13T13:36:00Z">
        <w:r>
          <w:rPr>
            <w:noProof/>
            <w:webHidden/>
          </w:rPr>
          <w:t>17</w:t>
        </w:r>
        <w:r>
          <w:rPr>
            <w:noProof/>
            <w:webHidden/>
          </w:rPr>
          <w:fldChar w:fldCharType="end"/>
        </w:r>
        <w:r w:rsidRPr="009809CB">
          <w:rPr>
            <w:rStyle w:val="Hyperlink"/>
            <w:noProof/>
          </w:rPr>
          <w:fldChar w:fldCharType="end"/>
        </w:r>
      </w:ins>
    </w:p>
    <w:p w14:paraId="25BDED2A" w14:textId="2EEB54EE" w:rsidR="00C05D68" w:rsidRDefault="00C05D68">
      <w:pPr>
        <w:pStyle w:val="TableofFigures"/>
        <w:tabs>
          <w:tab w:val="right" w:leader="dot" w:pos="9350"/>
        </w:tabs>
        <w:rPr>
          <w:ins w:id="195" w:author="Grace Yuan" w:date="2022-02-13T13:36:00Z"/>
          <w:noProof/>
        </w:rPr>
      </w:pPr>
      <w:ins w:id="196"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"_Toc95651820"</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26 – Monthly cost comparison between diesel buses and BEBs [Figure 28 from the Burlington report]</w:t>
        </w:r>
        <w:r>
          <w:rPr>
            <w:noProof/>
            <w:webHidden/>
          </w:rPr>
          <w:tab/>
        </w:r>
        <w:r>
          <w:rPr>
            <w:noProof/>
            <w:webHidden/>
          </w:rPr>
          <w:fldChar w:fldCharType="begin"/>
        </w:r>
        <w:r>
          <w:rPr>
            <w:noProof/>
            <w:webHidden/>
          </w:rPr>
          <w:instrText xml:space="preserve"> PAGEREF _Toc95651820 \h </w:instrText>
        </w:r>
        <w:r>
          <w:rPr>
            <w:noProof/>
            <w:webHidden/>
          </w:rPr>
        </w:r>
      </w:ins>
      <w:r>
        <w:rPr>
          <w:noProof/>
          <w:webHidden/>
        </w:rPr>
        <w:fldChar w:fldCharType="separate"/>
      </w:r>
      <w:ins w:id="197" w:author="Grace Yuan" w:date="2022-02-13T13:36:00Z">
        <w:r>
          <w:rPr>
            <w:noProof/>
            <w:webHidden/>
          </w:rPr>
          <w:t>18</w:t>
        </w:r>
        <w:r>
          <w:rPr>
            <w:noProof/>
            <w:webHidden/>
          </w:rPr>
          <w:fldChar w:fldCharType="end"/>
        </w:r>
        <w:r w:rsidRPr="009809CB">
          <w:rPr>
            <w:rStyle w:val="Hyperlink"/>
            <w:noProof/>
          </w:rPr>
          <w:fldChar w:fldCharType="end"/>
        </w:r>
      </w:ins>
    </w:p>
    <w:p w14:paraId="0240303D" w14:textId="5C02450C" w:rsidR="00C05D68" w:rsidRDefault="00C05D68">
      <w:pPr>
        <w:pStyle w:val="TableofFigures"/>
        <w:tabs>
          <w:tab w:val="right" w:leader="dot" w:pos="9350"/>
        </w:tabs>
        <w:rPr>
          <w:ins w:id="198" w:author="Grace Yuan" w:date="2022-02-13T13:36:00Z"/>
          <w:noProof/>
        </w:rPr>
      </w:pPr>
      <w:ins w:id="199"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"_Toc95651821"</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27 - Monthly cost comparison between diesel buses and BEBs</w:t>
        </w:r>
        <w:r>
          <w:rPr>
            <w:noProof/>
            <w:webHidden/>
          </w:rPr>
          <w:tab/>
        </w:r>
        <w:r>
          <w:rPr>
            <w:noProof/>
            <w:webHidden/>
          </w:rPr>
          <w:fldChar w:fldCharType="begin"/>
        </w:r>
        <w:r>
          <w:rPr>
            <w:noProof/>
            <w:webHidden/>
          </w:rPr>
          <w:instrText xml:space="preserve"> PAGEREF _Toc95651821 \h </w:instrText>
        </w:r>
        <w:r>
          <w:rPr>
            <w:noProof/>
            <w:webHidden/>
          </w:rPr>
        </w:r>
      </w:ins>
      <w:r>
        <w:rPr>
          <w:noProof/>
          <w:webHidden/>
        </w:rPr>
        <w:fldChar w:fldCharType="separate"/>
      </w:r>
      <w:ins w:id="200" w:author="Grace Yuan" w:date="2022-02-13T13:36:00Z">
        <w:r>
          <w:rPr>
            <w:noProof/>
            <w:webHidden/>
          </w:rPr>
          <w:t>19</w:t>
        </w:r>
        <w:r>
          <w:rPr>
            <w:noProof/>
            <w:webHidden/>
          </w:rPr>
          <w:fldChar w:fldCharType="end"/>
        </w:r>
        <w:r w:rsidRPr="009809CB">
          <w:rPr>
            <w:rStyle w:val="Hyperlink"/>
            <w:noProof/>
          </w:rPr>
          <w:fldChar w:fldCharType="end"/>
        </w:r>
      </w:ins>
    </w:p>
    <w:p w14:paraId="73874EAD" w14:textId="2D852258" w:rsidR="00C05D68" w:rsidRDefault="00C05D68">
      <w:pPr>
        <w:pStyle w:val="TableofFigures"/>
        <w:tabs>
          <w:tab w:val="right" w:leader="dot" w:pos="9350"/>
        </w:tabs>
        <w:rPr>
          <w:ins w:id="201" w:author="Grace Yuan" w:date="2022-02-13T13:36:00Z"/>
          <w:noProof/>
        </w:rPr>
      </w:pPr>
      <w:ins w:id="202"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"_Toc95651822"</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28 - Icon set</w:t>
        </w:r>
        <w:r>
          <w:rPr>
            <w:noProof/>
            <w:webHidden/>
          </w:rPr>
          <w:tab/>
        </w:r>
        <w:r>
          <w:rPr>
            <w:noProof/>
            <w:webHidden/>
          </w:rPr>
          <w:fldChar w:fldCharType="begin"/>
        </w:r>
        <w:r>
          <w:rPr>
            <w:noProof/>
            <w:webHidden/>
          </w:rPr>
          <w:instrText xml:space="preserve"> PAGEREF _Toc95651822 \h </w:instrText>
        </w:r>
        <w:r>
          <w:rPr>
            <w:noProof/>
            <w:webHidden/>
          </w:rPr>
        </w:r>
      </w:ins>
      <w:r>
        <w:rPr>
          <w:noProof/>
          <w:webHidden/>
        </w:rPr>
        <w:fldChar w:fldCharType="separate"/>
      </w:r>
      <w:ins w:id="203" w:author="Grace Yuan" w:date="2022-02-13T13:36:00Z">
        <w:r>
          <w:rPr>
            <w:noProof/>
            <w:webHidden/>
          </w:rPr>
          <w:t>19</w:t>
        </w:r>
        <w:r>
          <w:rPr>
            <w:noProof/>
            <w:webHidden/>
          </w:rPr>
          <w:fldChar w:fldCharType="end"/>
        </w:r>
        <w:r w:rsidRPr="009809CB">
          <w:rPr>
            <w:rStyle w:val="Hyperlink"/>
            <w:noProof/>
          </w:rPr>
          <w:fldChar w:fldCharType="end"/>
        </w:r>
      </w:ins>
    </w:p>
    <w:p w14:paraId="28E23DBC" w14:textId="58E391D2" w:rsidR="00C05D68" w:rsidRDefault="00C05D68">
      <w:pPr>
        <w:pStyle w:val="TableofFigures"/>
        <w:tabs>
          <w:tab w:val="right" w:leader="dot" w:pos="9350"/>
        </w:tabs>
        <w:rPr>
          <w:ins w:id="204" w:author="Grace Yuan" w:date="2022-02-13T13:36:00Z"/>
          <w:noProof/>
        </w:rPr>
      </w:pPr>
      <w:ins w:id="205"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"_Toc95651823"</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29 - The About page</w:t>
        </w:r>
        <w:r>
          <w:rPr>
            <w:noProof/>
            <w:webHidden/>
          </w:rPr>
          <w:tab/>
        </w:r>
        <w:r>
          <w:rPr>
            <w:noProof/>
            <w:webHidden/>
          </w:rPr>
          <w:fldChar w:fldCharType="begin"/>
        </w:r>
        <w:r>
          <w:rPr>
            <w:noProof/>
            <w:webHidden/>
          </w:rPr>
          <w:instrText xml:space="preserve"> PAGEREF _Toc95651823 \h </w:instrText>
        </w:r>
        <w:r>
          <w:rPr>
            <w:noProof/>
            <w:webHidden/>
          </w:rPr>
        </w:r>
      </w:ins>
      <w:r>
        <w:rPr>
          <w:noProof/>
          <w:webHidden/>
        </w:rPr>
        <w:fldChar w:fldCharType="separate"/>
      </w:r>
      <w:ins w:id="206" w:author="Grace Yuan" w:date="2022-02-13T13:36:00Z">
        <w:r>
          <w:rPr>
            <w:noProof/>
            <w:webHidden/>
          </w:rPr>
          <w:t>20</w:t>
        </w:r>
        <w:r>
          <w:rPr>
            <w:noProof/>
            <w:webHidden/>
          </w:rPr>
          <w:fldChar w:fldCharType="end"/>
        </w:r>
        <w:r w:rsidRPr="009809CB">
          <w:rPr>
            <w:rStyle w:val="Hyperlink"/>
            <w:noProof/>
          </w:rPr>
          <w:fldChar w:fldCharType="end"/>
        </w:r>
      </w:ins>
    </w:p>
    <w:p w14:paraId="0A671BA8" w14:textId="2F7DA757" w:rsidR="00C05D68" w:rsidRDefault="00C05D68">
      <w:pPr>
        <w:pStyle w:val="TableofFigures"/>
        <w:tabs>
          <w:tab w:val="right" w:leader="dot" w:pos="9350"/>
        </w:tabs>
        <w:rPr>
          <w:ins w:id="207" w:author="Grace Yuan" w:date="2022-02-13T13:36:00Z"/>
          <w:noProof/>
        </w:rPr>
      </w:pPr>
      <w:ins w:id="208"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"_Toc95651824"</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30 - The Contact page</w:t>
        </w:r>
        <w:r>
          <w:rPr>
            <w:noProof/>
            <w:webHidden/>
          </w:rPr>
          <w:tab/>
        </w:r>
        <w:r>
          <w:rPr>
            <w:noProof/>
            <w:webHidden/>
          </w:rPr>
          <w:fldChar w:fldCharType="begin"/>
        </w:r>
        <w:r>
          <w:rPr>
            <w:noProof/>
            <w:webHidden/>
          </w:rPr>
          <w:instrText xml:space="preserve"> PAGEREF _Toc95651824 \h </w:instrText>
        </w:r>
        <w:r>
          <w:rPr>
            <w:noProof/>
            <w:webHidden/>
          </w:rPr>
        </w:r>
      </w:ins>
      <w:r>
        <w:rPr>
          <w:noProof/>
          <w:webHidden/>
        </w:rPr>
        <w:fldChar w:fldCharType="separate"/>
      </w:r>
      <w:ins w:id="209" w:author="Grace Yuan" w:date="2022-02-13T13:36:00Z">
        <w:r>
          <w:rPr>
            <w:noProof/>
            <w:webHidden/>
          </w:rPr>
          <w:t>21</w:t>
        </w:r>
        <w:r>
          <w:rPr>
            <w:noProof/>
            <w:webHidden/>
          </w:rPr>
          <w:fldChar w:fldCharType="end"/>
        </w:r>
        <w:r w:rsidRPr="009809CB">
          <w:rPr>
            <w:rStyle w:val="Hyperlink"/>
            <w:noProof/>
          </w:rPr>
          <w:fldChar w:fldCharType="end"/>
        </w:r>
      </w:ins>
    </w:p>
    <w:p w14:paraId="309CC503" w14:textId="71F9CFA8" w:rsidR="00C05D68" w:rsidRDefault="00C05D68">
      <w:pPr>
        <w:pStyle w:val="TableofFigures"/>
        <w:tabs>
          <w:tab w:val="right" w:leader="dot" w:pos="9350"/>
        </w:tabs>
        <w:rPr>
          <w:ins w:id="210" w:author="Grace Yuan" w:date="2022-02-13T13:36:00Z"/>
          <w:noProof/>
        </w:rPr>
      </w:pPr>
      <w:ins w:id="211"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"_Toc95651825"</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31 - Mapbox libraries</w:t>
        </w:r>
        <w:r>
          <w:rPr>
            <w:noProof/>
            <w:webHidden/>
          </w:rPr>
          <w:tab/>
        </w:r>
        <w:r>
          <w:rPr>
            <w:noProof/>
            <w:webHidden/>
          </w:rPr>
          <w:fldChar w:fldCharType="begin"/>
        </w:r>
        <w:r>
          <w:rPr>
            <w:noProof/>
            <w:webHidden/>
          </w:rPr>
          <w:instrText xml:space="preserve"> PAGEREF _Toc95651825 \h </w:instrText>
        </w:r>
        <w:r>
          <w:rPr>
            <w:noProof/>
            <w:webHidden/>
          </w:rPr>
        </w:r>
      </w:ins>
      <w:r>
        <w:rPr>
          <w:noProof/>
          <w:webHidden/>
        </w:rPr>
        <w:fldChar w:fldCharType="separate"/>
      </w:r>
      <w:ins w:id="212" w:author="Grace Yuan" w:date="2022-02-13T13:36:00Z">
        <w:r>
          <w:rPr>
            <w:noProof/>
            <w:webHidden/>
          </w:rPr>
          <w:t>22</w:t>
        </w:r>
        <w:r>
          <w:rPr>
            <w:noProof/>
            <w:webHidden/>
          </w:rPr>
          <w:fldChar w:fldCharType="end"/>
        </w:r>
        <w:r w:rsidRPr="009809CB">
          <w:rPr>
            <w:rStyle w:val="Hyperlink"/>
            <w:noProof/>
          </w:rPr>
          <w:fldChar w:fldCharType="end"/>
        </w:r>
      </w:ins>
    </w:p>
    <w:p w14:paraId="093EDAC9" w14:textId="2FC9D610" w:rsidR="00C05D68" w:rsidRDefault="00C05D68">
      <w:pPr>
        <w:pStyle w:val="TableofFigures"/>
        <w:tabs>
          <w:tab w:val="right" w:leader="dot" w:pos="9350"/>
        </w:tabs>
        <w:rPr>
          <w:ins w:id="213" w:author="Grace Yuan" w:date="2022-02-13T13:36:00Z"/>
          <w:noProof/>
        </w:rPr>
      </w:pPr>
      <w:ins w:id="214"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"_Toc95651826"</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32 - Add maps to HTML</w:t>
        </w:r>
        <w:r>
          <w:rPr>
            <w:noProof/>
            <w:webHidden/>
          </w:rPr>
          <w:tab/>
        </w:r>
        <w:r>
          <w:rPr>
            <w:noProof/>
            <w:webHidden/>
          </w:rPr>
          <w:fldChar w:fldCharType="begin"/>
        </w:r>
        <w:r>
          <w:rPr>
            <w:noProof/>
            <w:webHidden/>
          </w:rPr>
          <w:instrText xml:space="preserve"> PAGEREF _Toc95651826 \h </w:instrText>
        </w:r>
        <w:r>
          <w:rPr>
            <w:noProof/>
            <w:webHidden/>
          </w:rPr>
        </w:r>
      </w:ins>
      <w:r>
        <w:rPr>
          <w:noProof/>
          <w:webHidden/>
        </w:rPr>
        <w:fldChar w:fldCharType="separate"/>
      </w:r>
      <w:ins w:id="215" w:author="Grace Yuan" w:date="2022-02-13T13:36:00Z">
        <w:r>
          <w:rPr>
            <w:noProof/>
            <w:webHidden/>
          </w:rPr>
          <w:t>22</w:t>
        </w:r>
        <w:r>
          <w:rPr>
            <w:noProof/>
            <w:webHidden/>
          </w:rPr>
          <w:fldChar w:fldCharType="end"/>
        </w:r>
        <w:r w:rsidRPr="009809CB">
          <w:rPr>
            <w:rStyle w:val="Hyperlink"/>
            <w:noProof/>
          </w:rPr>
          <w:fldChar w:fldCharType="end"/>
        </w:r>
      </w:ins>
    </w:p>
    <w:p w14:paraId="4B5C0A90" w14:textId="50BABDEA" w:rsidR="00C05D68" w:rsidRDefault="00C05D68">
      <w:pPr>
        <w:pStyle w:val="TableofFigures"/>
        <w:tabs>
          <w:tab w:val="right" w:leader="dot" w:pos="9350"/>
        </w:tabs>
        <w:rPr>
          <w:ins w:id="216" w:author="Grace Yuan" w:date="2022-02-13T13:36:00Z"/>
          <w:noProof/>
        </w:rPr>
      </w:pPr>
      <w:ins w:id="217"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"_Toc95651827"</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33 - Add any map related functions under map.on ('load', function(){})</w:t>
        </w:r>
        <w:r>
          <w:rPr>
            <w:noProof/>
            <w:webHidden/>
          </w:rPr>
          <w:tab/>
        </w:r>
        <w:r>
          <w:rPr>
            <w:noProof/>
            <w:webHidden/>
          </w:rPr>
          <w:fldChar w:fldCharType="begin"/>
        </w:r>
        <w:r>
          <w:rPr>
            <w:noProof/>
            <w:webHidden/>
          </w:rPr>
          <w:instrText xml:space="preserve"> PAGEREF _Toc95651827 \h </w:instrText>
        </w:r>
        <w:r>
          <w:rPr>
            <w:noProof/>
            <w:webHidden/>
          </w:rPr>
        </w:r>
      </w:ins>
      <w:r>
        <w:rPr>
          <w:noProof/>
          <w:webHidden/>
        </w:rPr>
        <w:fldChar w:fldCharType="separate"/>
      </w:r>
      <w:ins w:id="218" w:author="Grace Yuan" w:date="2022-02-13T13:36:00Z">
        <w:r>
          <w:rPr>
            <w:noProof/>
            <w:webHidden/>
          </w:rPr>
          <w:t>22</w:t>
        </w:r>
        <w:r>
          <w:rPr>
            <w:noProof/>
            <w:webHidden/>
          </w:rPr>
          <w:fldChar w:fldCharType="end"/>
        </w:r>
        <w:r w:rsidRPr="009809CB">
          <w:rPr>
            <w:rStyle w:val="Hyperlink"/>
            <w:noProof/>
          </w:rPr>
          <w:fldChar w:fldCharType="end"/>
        </w:r>
      </w:ins>
    </w:p>
    <w:p w14:paraId="250E2356" w14:textId="09EEDCB3" w:rsidR="00C05D68" w:rsidRDefault="00C05D68">
      <w:pPr>
        <w:pStyle w:val="TableofFigures"/>
        <w:tabs>
          <w:tab w:val="right" w:leader="dot" w:pos="9350"/>
        </w:tabs>
        <w:rPr>
          <w:ins w:id="219" w:author="Grace Yuan" w:date="2022-02-13T13:36:00Z"/>
          <w:noProof/>
        </w:rPr>
      </w:pPr>
      <w:ins w:id="220"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"_Toc95651828"</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34 - How to embed a graph from Observable</w:t>
        </w:r>
        <w:r>
          <w:rPr>
            <w:noProof/>
            <w:webHidden/>
          </w:rPr>
          <w:tab/>
        </w:r>
        <w:r>
          <w:rPr>
            <w:noProof/>
            <w:webHidden/>
          </w:rPr>
          <w:fldChar w:fldCharType="begin"/>
        </w:r>
        <w:r>
          <w:rPr>
            <w:noProof/>
            <w:webHidden/>
          </w:rPr>
          <w:instrText xml:space="preserve"> PAGEREF _Toc95651828 \h </w:instrText>
        </w:r>
        <w:r>
          <w:rPr>
            <w:noProof/>
            <w:webHidden/>
          </w:rPr>
        </w:r>
      </w:ins>
      <w:r>
        <w:rPr>
          <w:noProof/>
          <w:webHidden/>
        </w:rPr>
        <w:fldChar w:fldCharType="separate"/>
      </w:r>
      <w:ins w:id="221" w:author="Grace Yuan" w:date="2022-02-13T13:36:00Z">
        <w:r>
          <w:rPr>
            <w:noProof/>
            <w:webHidden/>
          </w:rPr>
          <w:t>23</w:t>
        </w:r>
        <w:r>
          <w:rPr>
            <w:noProof/>
            <w:webHidden/>
          </w:rPr>
          <w:fldChar w:fldCharType="end"/>
        </w:r>
        <w:r w:rsidRPr="009809CB">
          <w:rPr>
            <w:rStyle w:val="Hyperlink"/>
            <w:noProof/>
          </w:rPr>
          <w:fldChar w:fldCharType="end"/>
        </w:r>
      </w:ins>
    </w:p>
    <w:p w14:paraId="2A6E58BC" w14:textId="448F8BE1" w:rsidR="00C05D68" w:rsidRDefault="00C05D68">
      <w:pPr>
        <w:pStyle w:val="TableofFigures"/>
        <w:tabs>
          <w:tab w:val="right" w:leader="dot" w:pos="9350"/>
        </w:tabs>
        <w:rPr>
          <w:ins w:id="222" w:author="Grace Yuan" w:date="2022-02-13T13:36:00Z"/>
          <w:noProof/>
        </w:rPr>
      </w:pPr>
      <w:ins w:id="223"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"_Toc95651829"</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35 - Fork the notebook to start editing</w:t>
        </w:r>
        <w:r>
          <w:rPr>
            <w:noProof/>
            <w:webHidden/>
          </w:rPr>
          <w:tab/>
        </w:r>
        <w:r>
          <w:rPr>
            <w:noProof/>
            <w:webHidden/>
          </w:rPr>
          <w:fldChar w:fldCharType="begin"/>
        </w:r>
        <w:r>
          <w:rPr>
            <w:noProof/>
            <w:webHidden/>
          </w:rPr>
          <w:instrText xml:space="preserve"> PAGEREF _Toc95651829 \h </w:instrText>
        </w:r>
        <w:r>
          <w:rPr>
            <w:noProof/>
            <w:webHidden/>
          </w:rPr>
        </w:r>
      </w:ins>
      <w:r>
        <w:rPr>
          <w:noProof/>
          <w:webHidden/>
        </w:rPr>
        <w:fldChar w:fldCharType="separate"/>
      </w:r>
      <w:ins w:id="224" w:author="Grace Yuan" w:date="2022-02-13T13:36:00Z">
        <w:r>
          <w:rPr>
            <w:noProof/>
            <w:webHidden/>
          </w:rPr>
          <w:t>24</w:t>
        </w:r>
        <w:r>
          <w:rPr>
            <w:noProof/>
            <w:webHidden/>
          </w:rPr>
          <w:fldChar w:fldCharType="end"/>
        </w:r>
        <w:r w:rsidRPr="009809CB">
          <w:rPr>
            <w:rStyle w:val="Hyperlink"/>
            <w:noProof/>
          </w:rPr>
          <w:fldChar w:fldCharType="end"/>
        </w:r>
      </w:ins>
    </w:p>
    <w:p w14:paraId="664EEA81" w14:textId="003FFF75" w:rsidR="00C05D68" w:rsidRDefault="00C05D68">
      <w:pPr>
        <w:pStyle w:val="TableofFigures"/>
        <w:tabs>
          <w:tab w:val="right" w:leader="dot" w:pos="9350"/>
        </w:tabs>
        <w:rPr>
          <w:ins w:id="225" w:author="Grace Yuan" w:date="2022-02-13T13:36:00Z"/>
          <w:noProof/>
        </w:rPr>
      </w:pPr>
      <w:ins w:id="226"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"_Toc95651830"</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36 - Replace the data</w:t>
        </w:r>
        <w:r>
          <w:rPr>
            <w:noProof/>
            <w:webHidden/>
          </w:rPr>
          <w:tab/>
        </w:r>
        <w:r>
          <w:rPr>
            <w:noProof/>
            <w:webHidden/>
          </w:rPr>
          <w:fldChar w:fldCharType="begin"/>
        </w:r>
        <w:r>
          <w:rPr>
            <w:noProof/>
            <w:webHidden/>
          </w:rPr>
          <w:instrText xml:space="preserve"> PAGEREF _Toc95651830 \h </w:instrText>
        </w:r>
        <w:r>
          <w:rPr>
            <w:noProof/>
            <w:webHidden/>
          </w:rPr>
        </w:r>
      </w:ins>
      <w:r>
        <w:rPr>
          <w:noProof/>
          <w:webHidden/>
        </w:rPr>
        <w:fldChar w:fldCharType="separate"/>
      </w:r>
      <w:ins w:id="227" w:author="Grace Yuan" w:date="2022-02-13T13:36:00Z">
        <w:r>
          <w:rPr>
            <w:noProof/>
            <w:webHidden/>
          </w:rPr>
          <w:t>24</w:t>
        </w:r>
        <w:r>
          <w:rPr>
            <w:noProof/>
            <w:webHidden/>
          </w:rPr>
          <w:fldChar w:fldCharType="end"/>
        </w:r>
        <w:r w:rsidRPr="009809CB">
          <w:rPr>
            <w:rStyle w:val="Hyperlink"/>
            <w:noProof/>
          </w:rPr>
          <w:fldChar w:fldCharType="end"/>
        </w:r>
      </w:ins>
    </w:p>
    <w:p w14:paraId="7C873844" w14:textId="0FF51BAF" w:rsidR="00C05D68" w:rsidRDefault="00C05D68">
      <w:pPr>
        <w:pStyle w:val="TableofFigures"/>
        <w:tabs>
          <w:tab w:val="right" w:leader="dot" w:pos="9350"/>
        </w:tabs>
        <w:rPr>
          <w:ins w:id="228" w:author="Grace Yuan" w:date="2022-02-13T13:36:00Z"/>
          <w:noProof/>
        </w:rPr>
      </w:pPr>
      <w:ins w:id="229"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"_Toc95651831"</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37 - Asset overview in Excel spreadsheet</w:t>
        </w:r>
        <w:r>
          <w:rPr>
            <w:noProof/>
            <w:webHidden/>
          </w:rPr>
          <w:tab/>
        </w:r>
        <w:r>
          <w:rPr>
            <w:noProof/>
            <w:webHidden/>
          </w:rPr>
          <w:fldChar w:fldCharType="begin"/>
        </w:r>
        <w:r>
          <w:rPr>
            <w:noProof/>
            <w:webHidden/>
          </w:rPr>
          <w:instrText xml:space="preserve"> PAGEREF _Toc95651831 \h </w:instrText>
        </w:r>
        <w:r>
          <w:rPr>
            <w:noProof/>
            <w:webHidden/>
          </w:rPr>
        </w:r>
      </w:ins>
      <w:r>
        <w:rPr>
          <w:noProof/>
          <w:webHidden/>
        </w:rPr>
        <w:fldChar w:fldCharType="separate"/>
      </w:r>
      <w:ins w:id="230" w:author="Grace Yuan" w:date="2022-02-13T13:36:00Z">
        <w:r>
          <w:rPr>
            <w:noProof/>
            <w:webHidden/>
          </w:rPr>
          <w:t>25</w:t>
        </w:r>
        <w:r>
          <w:rPr>
            <w:noProof/>
            <w:webHidden/>
          </w:rPr>
          <w:fldChar w:fldCharType="end"/>
        </w:r>
        <w:r w:rsidRPr="009809CB">
          <w:rPr>
            <w:rStyle w:val="Hyperlink"/>
            <w:noProof/>
          </w:rPr>
          <w:fldChar w:fldCharType="end"/>
        </w:r>
      </w:ins>
    </w:p>
    <w:p w14:paraId="6A868E00" w14:textId="0D8B0B96" w:rsidR="00C05D68" w:rsidRDefault="00C05D68">
      <w:pPr>
        <w:pStyle w:val="TableofFigures"/>
        <w:tabs>
          <w:tab w:val="right" w:leader="dot" w:pos="9350"/>
        </w:tabs>
        <w:rPr>
          <w:ins w:id="231" w:author="Grace Yuan" w:date="2022-02-13T13:36:00Z"/>
          <w:noProof/>
        </w:rPr>
      </w:pPr>
      <w:ins w:id="232" w:author="Grace Yuan" w:date="2022-02-13T13:36:00Z">
        <w:r w:rsidRPr="009809CB">
          <w:rPr>
            <w:rStyle w:val="Hyperlink"/>
            <w:noProof/>
          </w:rPr>
          <w:lastRenderedPageBreak/>
          <w:fldChar w:fldCharType="begin"/>
        </w:r>
        <w:r w:rsidRPr="009809CB">
          <w:rPr>
            <w:rStyle w:val="Hyperlink"/>
            <w:noProof/>
          </w:rPr>
          <w:instrText xml:space="preserve"> </w:instrText>
        </w:r>
        <w:r>
          <w:rPr>
            <w:noProof/>
          </w:rPr>
          <w:instrText>HYPERLINK \l "_Toc95651832"</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38 - Github package</w:t>
        </w:r>
        <w:r>
          <w:rPr>
            <w:noProof/>
            <w:webHidden/>
          </w:rPr>
          <w:tab/>
        </w:r>
        <w:r>
          <w:rPr>
            <w:noProof/>
            <w:webHidden/>
          </w:rPr>
          <w:fldChar w:fldCharType="begin"/>
        </w:r>
        <w:r>
          <w:rPr>
            <w:noProof/>
            <w:webHidden/>
          </w:rPr>
          <w:instrText xml:space="preserve"> PAGEREF _Toc95651832 \h </w:instrText>
        </w:r>
        <w:r>
          <w:rPr>
            <w:noProof/>
            <w:webHidden/>
          </w:rPr>
        </w:r>
      </w:ins>
      <w:r>
        <w:rPr>
          <w:noProof/>
          <w:webHidden/>
        </w:rPr>
        <w:fldChar w:fldCharType="separate"/>
      </w:r>
      <w:ins w:id="233" w:author="Grace Yuan" w:date="2022-02-13T13:36:00Z">
        <w:r>
          <w:rPr>
            <w:noProof/>
            <w:webHidden/>
          </w:rPr>
          <w:t>26</w:t>
        </w:r>
        <w:r>
          <w:rPr>
            <w:noProof/>
            <w:webHidden/>
          </w:rPr>
          <w:fldChar w:fldCharType="end"/>
        </w:r>
        <w:r w:rsidRPr="009809CB">
          <w:rPr>
            <w:rStyle w:val="Hyperlink"/>
            <w:noProof/>
          </w:rPr>
          <w:fldChar w:fldCharType="end"/>
        </w:r>
      </w:ins>
    </w:p>
    <w:p w14:paraId="4702753C" w14:textId="57621634" w:rsidR="00C05D68" w:rsidRDefault="00C05D68">
      <w:pPr>
        <w:pStyle w:val="TableofFigures"/>
        <w:tabs>
          <w:tab w:val="right" w:leader="dot" w:pos="9350"/>
        </w:tabs>
        <w:rPr>
          <w:ins w:id="234" w:author="Grace Yuan" w:date="2022-02-13T13:36:00Z"/>
          <w:noProof/>
        </w:rPr>
      </w:pPr>
      <w:ins w:id="235" w:author="Grace Yuan" w:date="2022-02-13T13:36:00Z">
        <w:r w:rsidRPr="009809CB">
          <w:rPr>
            <w:rStyle w:val="Hyperlink"/>
            <w:noProof/>
          </w:rPr>
          <w:fldChar w:fldCharType="begin"/>
        </w:r>
        <w:r w:rsidRPr="009809CB">
          <w:rPr>
            <w:rStyle w:val="Hyperlink"/>
            <w:noProof/>
          </w:rPr>
          <w:instrText xml:space="preserve"> </w:instrText>
        </w:r>
        <w:r>
          <w:rPr>
            <w:noProof/>
          </w:rPr>
          <w:instrText>HYPERLINK \l "_Toc95651833"</w:instrText>
        </w:r>
        <w:r w:rsidRPr="009809CB">
          <w:rPr>
            <w:rStyle w:val="Hyperlink"/>
            <w:noProof/>
          </w:rPr>
          <w:instrText xml:space="preserve"> </w:instrText>
        </w:r>
        <w:r w:rsidRPr="009809CB">
          <w:rPr>
            <w:rStyle w:val="Hyperlink"/>
            <w:noProof/>
          </w:rPr>
        </w:r>
        <w:r w:rsidRPr="009809CB">
          <w:rPr>
            <w:rStyle w:val="Hyperlink"/>
            <w:noProof/>
          </w:rPr>
          <w:fldChar w:fldCharType="separate"/>
        </w:r>
        <w:r w:rsidRPr="009809CB">
          <w:rPr>
            <w:rStyle w:val="Hyperlink"/>
            <w:noProof/>
          </w:rPr>
          <w:t>Figure 39 – GoFullPage exten</w:t>
        </w:r>
        <w:r w:rsidRPr="009809CB">
          <w:rPr>
            <w:rStyle w:val="Hyperlink"/>
            <w:noProof/>
          </w:rPr>
          <w:t>s</w:t>
        </w:r>
        <w:r w:rsidRPr="009809CB">
          <w:rPr>
            <w:rStyle w:val="Hyperlink"/>
            <w:noProof/>
          </w:rPr>
          <w:t>ion on Google Chrome</w:t>
        </w:r>
        <w:r>
          <w:rPr>
            <w:noProof/>
            <w:webHidden/>
          </w:rPr>
          <w:tab/>
        </w:r>
        <w:r>
          <w:rPr>
            <w:noProof/>
            <w:webHidden/>
          </w:rPr>
          <w:fldChar w:fldCharType="begin"/>
        </w:r>
        <w:r>
          <w:rPr>
            <w:noProof/>
            <w:webHidden/>
          </w:rPr>
          <w:instrText xml:space="preserve"> PAGEREF _Toc95651833 \h </w:instrText>
        </w:r>
        <w:r>
          <w:rPr>
            <w:noProof/>
            <w:webHidden/>
          </w:rPr>
        </w:r>
      </w:ins>
      <w:r>
        <w:rPr>
          <w:noProof/>
          <w:webHidden/>
        </w:rPr>
        <w:fldChar w:fldCharType="separate"/>
      </w:r>
      <w:ins w:id="236" w:author="Grace Yuan" w:date="2022-02-13T13:36:00Z">
        <w:r>
          <w:rPr>
            <w:noProof/>
            <w:webHidden/>
          </w:rPr>
          <w:t>27</w:t>
        </w:r>
        <w:r>
          <w:rPr>
            <w:noProof/>
            <w:webHidden/>
          </w:rPr>
          <w:fldChar w:fldCharType="end"/>
        </w:r>
        <w:r w:rsidRPr="009809CB">
          <w:rPr>
            <w:rStyle w:val="Hyperlink"/>
            <w:noProof/>
          </w:rPr>
          <w:fldChar w:fldCharType="end"/>
        </w:r>
      </w:ins>
    </w:p>
    <w:p w14:paraId="45EF8B00" w14:textId="44585377" w:rsidR="003F4056" w:rsidDel="00C05D68" w:rsidRDefault="003F4056">
      <w:pPr>
        <w:pStyle w:val="TableofFigures"/>
        <w:tabs>
          <w:tab w:val="right" w:leader="dot" w:pos="9350"/>
        </w:tabs>
        <w:rPr>
          <w:del w:id="237" w:author="Grace Yuan" w:date="2022-02-13T13:36:00Z"/>
          <w:noProof/>
        </w:rPr>
      </w:pPr>
      <w:del w:id="238" w:author="Grace Yuan" w:date="2022-02-13T13:36:00Z">
        <w:r w:rsidRPr="00C05D68" w:rsidDel="00C05D68">
          <w:rPr>
            <w:rStyle w:val="Hyperlink"/>
            <w:noProof/>
          </w:rPr>
          <w:delText>Figure 1 - Main libraries used for the prototype</w:delText>
        </w:r>
        <w:r w:rsidDel="00C05D68">
          <w:rPr>
            <w:noProof/>
            <w:webHidden/>
          </w:rPr>
          <w:tab/>
          <w:delText>1</w:delText>
        </w:r>
      </w:del>
    </w:p>
    <w:p w14:paraId="11B45193" w14:textId="535C603F" w:rsidR="003F4056" w:rsidDel="00C05D68" w:rsidRDefault="003F4056">
      <w:pPr>
        <w:pStyle w:val="TableofFigures"/>
        <w:tabs>
          <w:tab w:val="right" w:leader="dot" w:pos="9350"/>
        </w:tabs>
        <w:rPr>
          <w:del w:id="239" w:author="Grace Yuan" w:date="2022-02-13T13:36:00Z"/>
          <w:noProof/>
        </w:rPr>
      </w:pPr>
      <w:del w:id="240" w:author="Grace Yuan" w:date="2022-02-13T13:36:00Z">
        <w:r w:rsidRPr="00C05D68" w:rsidDel="00C05D68">
          <w:rPr>
            <w:rStyle w:val="Hyperlink"/>
            <w:noProof/>
          </w:rPr>
          <w:delText>Figure 2 - The Landing page: A national map with all the CUTRIC cities</w:delText>
        </w:r>
        <w:r w:rsidDel="00C05D68">
          <w:rPr>
            <w:noProof/>
            <w:webHidden/>
          </w:rPr>
          <w:tab/>
          <w:delText>5</w:delText>
        </w:r>
      </w:del>
    </w:p>
    <w:p w14:paraId="4DAA2E52" w14:textId="779DB696" w:rsidR="003F4056" w:rsidDel="00C05D68" w:rsidRDefault="003F4056">
      <w:pPr>
        <w:pStyle w:val="TableofFigures"/>
        <w:tabs>
          <w:tab w:val="right" w:leader="dot" w:pos="9350"/>
        </w:tabs>
        <w:rPr>
          <w:del w:id="241" w:author="Grace Yuan" w:date="2022-02-13T13:36:00Z"/>
          <w:noProof/>
        </w:rPr>
      </w:pPr>
      <w:del w:id="242" w:author="Grace Yuan" w:date="2022-02-13T13:36:00Z">
        <w:r w:rsidRPr="00C05D68" w:rsidDel="00C05D68">
          <w:rPr>
            <w:rStyle w:val="Hyperlink"/>
            <w:noProof/>
          </w:rPr>
          <w:delText>Figure 3 - The Landing page: Zoomed-in view of the city of Burlington</w:delText>
        </w:r>
        <w:r w:rsidDel="00C05D68">
          <w:rPr>
            <w:noProof/>
            <w:webHidden/>
          </w:rPr>
          <w:tab/>
          <w:delText>6</w:delText>
        </w:r>
      </w:del>
    </w:p>
    <w:p w14:paraId="14BFE94B" w14:textId="299C3788" w:rsidR="003F4056" w:rsidDel="00C05D68" w:rsidRDefault="003F4056">
      <w:pPr>
        <w:pStyle w:val="TableofFigures"/>
        <w:tabs>
          <w:tab w:val="right" w:leader="dot" w:pos="9350"/>
        </w:tabs>
        <w:rPr>
          <w:del w:id="243" w:author="Grace Yuan" w:date="2022-02-13T13:36:00Z"/>
          <w:noProof/>
        </w:rPr>
      </w:pPr>
      <w:del w:id="244" w:author="Grace Yuan" w:date="2022-02-13T13:36:00Z">
        <w:r w:rsidRPr="00C05D68" w:rsidDel="00C05D68">
          <w:rPr>
            <w:rStyle w:val="Hyperlink"/>
            <w:noProof/>
          </w:rPr>
          <w:delText>Figure 4 - Main codes for the city listing functions</w:delText>
        </w:r>
        <w:r w:rsidDel="00C05D68">
          <w:rPr>
            <w:noProof/>
            <w:webHidden/>
          </w:rPr>
          <w:tab/>
          <w:delText>6</w:delText>
        </w:r>
      </w:del>
    </w:p>
    <w:p w14:paraId="21658C22" w14:textId="4A0C35AA" w:rsidR="003F4056" w:rsidDel="00C05D68" w:rsidRDefault="003F4056">
      <w:pPr>
        <w:pStyle w:val="TableofFigures"/>
        <w:tabs>
          <w:tab w:val="right" w:leader="dot" w:pos="9350"/>
        </w:tabs>
        <w:rPr>
          <w:del w:id="245" w:author="Grace Yuan" w:date="2022-02-13T13:36:00Z"/>
          <w:noProof/>
        </w:rPr>
      </w:pPr>
      <w:del w:id="246" w:author="Grace Yuan" w:date="2022-02-13T13:36:00Z">
        <w:r w:rsidRPr="00C05D68" w:rsidDel="00C05D68">
          <w:rPr>
            <w:rStyle w:val="Hyperlink"/>
            <w:noProof/>
          </w:rPr>
          <w:delText>Figure 5 - Customize the link under Feature Properties</w:delText>
        </w:r>
        <w:r w:rsidDel="00C05D68">
          <w:rPr>
            <w:noProof/>
            <w:webHidden/>
          </w:rPr>
          <w:tab/>
          <w:delText>6</w:delText>
        </w:r>
      </w:del>
    </w:p>
    <w:p w14:paraId="4FBDBC6F" w14:textId="0802B530" w:rsidR="003F4056" w:rsidDel="00C05D68" w:rsidRDefault="003F4056">
      <w:pPr>
        <w:pStyle w:val="TableofFigures"/>
        <w:tabs>
          <w:tab w:val="right" w:leader="dot" w:pos="9350"/>
        </w:tabs>
        <w:rPr>
          <w:del w:id="247" w:author="Grace Yuan" w:date="2022-02-13T13:36:00Z"/>
          <w:noProof/>
        </w:rPr>
      </w:pPr>
      <w:del w:id="248" w:author="Grace Yuan" w:date="2022-02-13T13:36:00Z">
        <w:r w:rsidRPr="00C05D68" w:rsidDel="00C05D68">
          <w:rPr>
            <w:rStyle w:val="Hyperlink"/>
            <w:noProof/>
          </w:rPr>
          <w:delText>Figure 6 - The Simulation Results page</w:delText>
        </w:r>
        <w:r w:rsidDel="00C05D68">
          <w:rPr>
            <w:noProof/>
            <w:webHidden/>
          </w:rPr>
          <w:tab/>
          <w:delText>7</w:delText>
        </w:r>
      </w:del>
    </w:p>
    <w:p w14:paraId="3CF2BE20" w14:textId="2B68EBC9" w:rsidR="003F4056" w:rsidDel="00C05D68" w:rsidRDefault="003F4056">
      <w:pPr>
        <w:pStyle w:val="TableofFigures"/>
        <w:tabs>
          <w:tab w:val="right" w:leader="dot" w:pos="9350"/>
        </w:tabs>
        <w:rPr>
          <w:del w:id="249" w:author="Grace Yuan" w:date="2022-02-13T13:36:00Z"/>
          <w:noProof/>
        </w:rPr>
      </w:pPr>
      <w:del w:id="250" w:author="Grace Yuan" w:date="2022-02-13T13:36:00Z">
        <w:r w:rsidRPr="00C05D68" w:rsidDel="00C05D68">
          <w:rPr>
            <w:rStyle w:val="Hyperlink"/>
            <w:noProof/>
          </w:rPr>
          <w:delText>Figure 7 – Example of Drop down menu</w:delText>
        </w:r>
        <w:r w:rsidDel="00C05D68">
          <w:rPr>
            <w:noProof/>
            <w:webHidden/>
          </w:rPr>
          <w:tab/>
          <w:delText>8</w:delText>
        </w:r>
      </w:del>
    </w:p>
    <w:p w14:paraId="47749642" w14:textId="71F9D9FC" w:rsidR="003F4056" w:rsidDel="00C05D68" w:rsidRDefault="003F4056">
      <w:pPr>
        <w:pStyle w:val="TableofFigures"/>
        <w:tabs>
          <w:tab w:val="right" w:leader="dot" w:pos="9350"/>
        </w:tabs>
        <w:rPr>
          <w:del w:id="251" w:author="Grace Yuan" w:date="2022-02-13T13:36:00Z"/>
          <w:noProof/>
        </w:rPr>
      </w:pPr>
      <w:del w:id="252" w:author="Grace Yuan" w:date="2022-02-13T13:36:00Z">
        <w:r w:rsidRPr="00C05D68" w:rsidDel="00C05D68">
          <w:rPr>
            <w:rStyle w:val="Hyperlink"/>
            <w:noProof/>
          </w:rPr>
          <w:delText>Figure 8 - Drop down menu code and graphs inside</w:delText>
        </w:r>
        <w:r w:rsidDel="00C05D68">
          <w:rPr>
            <w:noProof/>
            <w:webHidden/>
          </w:rPr>
          <w:tab/>
          <w:delText>8</w:delText>
        </w:r>
      </w:del>
    </w:p>
    <w:p w14:paraId="5EB54A80" w14:textId="60981C3F" w:rsidR="003F4056" w:rsidDel="00C05D68" w:rsidRDefault="003F4056">
      <w:pPr>
        <w:pStyle w:val="TableofFigures"/>
        <w:tabs>
          <w:tab w:val="right" w:leader="dot" w:pos="9350"/>
        </w:tabs>
        <w:rPr>
          <w:del w:id="253" w:author="Grace Yuan" w:date="2022-02-13T13:36:00Z"/>
          <w:noProof/>
        </w:rPr>
      </w:pPr>
      <w:del w:id="254" w:author="Grace Yuan" w:date="2022-02-13T13:36:00Z">
        <w:r w:rsidRPr="00C05D68" w:rsidDel="00C05D68">
          <w:rPr>
            <w:rStyle w:val="Hyperlink"/>
            <w:noProof/>
          </w:rPr>
          <w:delText>Figure 9 - Range Analysis – Weekday</w:delText>
        </w:r>
        <w:r w:rsidDel="00C05D68">
          <w:rPr>
            <w:noProof/>
            <w:webHidden/>
          </w:rPr>
          <w:tab/>
          <w:delText>9</w:delText>
        </w:r>
      </w:del>
    </w:p>
    <w:p w14:paraId="6BF7F93F" w14:textId="3E19AEA2" w:rsidR="003F4056" w:rsidDel="00C05D68" w:rsidRDefault="003F4056">
      <w:pPr>
        <w:pStyle w:val="TableofFigures"/>
        <w:tabs>
          <w:tab w:val="right" w:leader="dot" w:pos="9350"/>
        </w:tabs>
        <w:rPr>
          <w:del w:id="255" w:author="Grace Yuan" w:date="2022-02-13T13:36:00Z"/>
          <w:noProof/>
        </w:rPr>
      </w:pPr>
      <w:del w:id="256" w:author="Grace Yuan" w:date="2022-02-13T13:36:00Z">
        <w:r w:rsidRPr="00C05D68" w:rsidDel="00C05D68">
          <w:rPr>
            <w:rStyle w:val="Hyperlink"/>
            <w:noProof/>
          </w:rPr>
          <w:delText>Figure 10 - Range Analysis – Saturday and Sunday</w:delText>
        </w:r>
        <w:r w:rsidDel="00C05D68">
          <w:rPr>
            <w:noProof/>
            <w:webHidden/>
          </w:rPr>
          <w:tab/>
          <w:delText>9</w:delText>
        </w:r>
      </w:del>
    </w:p>
    <w:p w14:paraId="2321E38B" w14:textId="0F7E7666" w:rsidR="003F4056" w:rsidDel="00C05D68" w:rsidRDefault="003F4056">
      <w:pPr>
        <w:pStyle w:val="TableofFigures"/>
        <w:tabs>
          <w:tab w:val="right" w:leader="dot" w:pos="9350"/>
        </w:tabs>
        <w:rPr>
          <w:del w:id="257" w:author="Grace Yuan" w:date="2022-02-13T13:36:00Z"/>
          <w:noProof/>
        </w:rPr>
      </w:pPr>
      <w:del w:id="258" w:author="Grace Yuan" w:date="2022-02-13T13:36:00Z">
        <w:r w:rsidRPr="00C05D68" w:rsidDel="00C05D68">
          <w:rPr>
            <w:rStyle w:val="Hyperlink"/>
            <w:noProof/>
          </w:rPr>
          <w:delText>Figure 11 – Bus #1’s range analysis [Figure 9 in the Burlington Report]</w:delText>
        </w:r>
        <w:r w:rsidDel="00C05D68">
          <w:rPr>
            <w:noProof/>
            <w:webHidden/>
          </w:rPr>
          <w:tab/>
          <w:delText>9</w:delText>
        </w:r>
      </w:del>
    </w:p>
    <w:p w14:paraId="6623167F" w14:textId="15EBBB2F" w:rsidR="003F4056" w:rsidDel="00C05D68" w:rsidRDefault="003F4056">
      <w:pPr>
        <w:pStyle w:val="TableofFigures"/>
        <w:tabs>
          <w:tab w:val="right" w:leader="dot" w:pos="9350"/>
        </w:tabs>
        <w:rPr>
          <w:del w:id="259" w:author="Grace Yuan" w:date="2022-02-13T13:36:00Z"/>
          <w:noProof/>
        </w:rPr>
      </w:pPr>
      <w:del w:id="260" w:author="Grace Yuan" w:date="2022-02-13T13:36:00Z">
        <w:r w:rsidRPr="00C05D68" w:rsidDel="00C05D68">
          <w:rPr>
            <w:rStyle w:val="Hyperlink"/>
            <w:noProof/>
          </w:rPr>
          <w:delText>Figure 12 - Success rate of one-to-one replacement of diesel buses with BEBs</w:delText>
        </w:r>
        <w:r w:rsidDel="00C05D68">
          <w:rPr>
            <w:noProof/>
            <w:webHidden/>
          </w:rPr>
          <w:tab/>
          <w:delText>9</w:delText>
        </w:r>
      </w:del>
    </w:p>
    <w:p w14:paraId="6B22FF85" w14:textId="6912E22B" w:rsidR="003F4056" w:rsidDel="00C05D68" w:rsidRDefault="003F4056">
      <w:pPr>
        <w:pStyle w:val="TableofFigures"/>
        <w:tabs>
          <w:tab w:val="right" w:leader="dot" w:pos="9350"/>
        </w:tabs>
        <w:rPr>
          <w:del w:id="261" w:author="Grace Yuan" w:date="2022-02-13T13:36:00Z"/>
          <w:noProof/>
        </w:rPr>
      </w:pPr>
      <w:del w:id="262" w:author="Grace Yuan" w:date="2022-02-13T13:36:00Z">
        <w:r w:rsidRPr="00C05D68" w:rsidDel="00C05D68">
          <w:rPr>
            <w:rStyle w:val="Hyperlink"/>
            <w:noProof/>
          </w:rPr>
          <w:delText>Figure 13 - Success rate of one to one replacement of diesel buses with BEBs without a diesel heater [Figure 5 in the Burlington report]</w:delText>
        </w:r>
        <w:r w:rsidDel="00C05D68">
          <w:rPr>
            <w:noProof/>
            <w:webHidden/>
          </w:rPr>
          <w:tab/>
          <w:delText>10</w:delText>
        </w:r>
      </w:del>
    </w:p>
    <w:p w14:paraId="38B1750C" w14:textId="369B8AAA" w:rsidR="003F4056" w:rsidDel="00C05D68" w:rsidRDefault="003F4056">
      <w:pPr>
        <w:pStyle w:val="TableofFigures"/>
        <w:tabs>
          <w:tab w:val="right" w:leader="dot" w:pos="9350"/>
        </w:tabs>
        <w:rPr>
          <w:del w:id="263" w:author="Grace Yuan" w:date="2022-02-13T13:36:00Z"/>
          <w:noProof/>
        </w:rPr>
      </w:pPr>
      <w:del w:id="264" w:author="Grace Yuan" w:date="2022-02-13T13:36:00Z">
        <w:r w:rsidRPr="00C05D68" w:rsidDel="00C05D68">
          <w:rPr>
            <w:rStyle w:val="Hyperlink"/>
            <w:noProof/>
          </w:rPr>
          <w:delText>Figure 14 - Interaction between the graph and the map</w:delText>
        </w:r>
        <w:r w:rsidDel="00C05D68">
          <w:rPr>
            <w:noProof/>
            <w:webHidden/>
          </w:rPr>
          <w:tab/>
          <w:delText>11</w:delText>
        </w:r>
      </w:del>
    </w:p>
    <w:p w14:paraId="0AE41E36" w14:textId="046C5EF0" w:rsidR="003F4056" w:rsidDel="00C05D68" w:rsidRDefault="003F4056">
      <w:pPr>
        <w:pStyle w:val="TableofFigures"/>
        <w:tabs>
          <w:tab w:val="right" w:leader="dot" w:pos="9350"/>
        </w:tabs>
        <w:rPr>
          <w:del w:id="265" w:author="Grace Yuan" w:date="2022-02-13T13:36:00Z"/>
          <w:noProof/>
        </w:rPr>
      </w:pPr>
      <w:del w:id="266" w:author="Grace Yuan" w:date="2022-02-13T13:36:00Z">
        <w:r w:rsidRPr="00C05D68" w:rsidDel="00C05D68">
          <w:rPr>
            <w:rStyle w:val="Hyperlink"/>
            <w:noProof/>
          </w:rPr>
          <w:delText>Figure 15 – The bus animation function</w:delText>
        </w:r>
        <w:r w:rsidDel="00C05D68">
          <w:rPr>
            <w:noProof/>
            <w:webHidden/>
          </w:rPr>
          <w:tab/>
          <w:delText>12</w:delText>
        </w:r>
      </w:del>
    </w:p>
    <w:p w14:paraId="6C67B0B7" w14:textId="0703CC12" w:rsidR="003F4056" w:rsidDel="00C05D68" w:rsidRDefault="003F4056">
      <w:pPr>
        <w:pStyle w:val="TableofFigures"/>
        <w:tabs>
          <w:tab w:val="right" w:leader="dot" w:pos="9350"/>
        </w:tabs>
        <w:rPr>
          <w:del w:id="267" w:author="Grace Yuan" w:date="2022-02-13T13:36:00Z"/>
          <w:noProof/>
        </w:rPr>
      </w:pPr>
      <w:del w:id="268" w:author="Grace Yuan" w:date="2022-02-13T13:36:00Z">
        <w:r w:rsidRPr="00C05D68" w:rsidDel="00C05D68">
          <w:rPr>
            <w:rStyle w:val="Hyperlink"/>
            <w:noProof/>
          </w:rPr>
          <w:delText>Figure 17 - The recovery time for Saturday vehicles graph</w:delText>
        </w:r>
        <w:r w:rsidDel="00C05D68">
          <w:rPr>
            <w:noProof/>
            <w:webHidden/>
          </w:rPr>
          <w:tab/>
          <w:delText>13</w:delText>
        </w:r>
      </w:del>
    </w:p>
    <w:p w14:paraId="60F35809" w14:textId="2784654D" w:rsidR="003F4056" w:rsidDel="00C05D68" w:rsidRDefault="003F4056">
      <w:pPr>
        <w:pStyle w:val="TableofFigures"/>
        <w:tabs>
          <w:tab w:val="right" w:leader="dot" w:pos="9350"/>
        </w:tabs>
        <w:rPr>
          <w:del w:id="269" w:author="Grace Yuan" w:date="2022-02-13T13:36:00Z"/>
          <w:noProof/>
        </w:rPr>
      </w:pPr>
      <w:del w:id="270" w:author="Grace Yuan" w:date="2022-02-13T13:36:00Z">
        <w:r w:rsidRPr="00C05D68" w:rsidDel="00C05D68">
          <w:rPr>
            <w:rStyle w:val="Hyperlink"/>
            <w:noProof/>
          </w:rPr>
          <w:delText>Figure 18 - Details of Bus #1 and Bus #2</w:delText>
        </w:r>
        <w:r w:rsidDel="00C05D68">
          <w:rPr>
            <w:noProof/>
            <w:webHidden/>
          </w:rPr>
          <w:tab/>
          <w:delText>14</w:delText>
        </w:r>
      </w:del>
    </w:p>
    <w:p w14:paraId="72853F56" w14:textId="409A844E" w:rsidR="003F4056" w:rsidDel="00C05D68" w:rsidRDefault="003F4056">
      <w:pPr>
        <w:pStyle w:val="TableofFigures"/>
        <w:tabs>
          <w:tab w:val="right" w:leader="dot" w:pos="9350"/>
        </w:tabs>
        <w:rPr>
          <w:del w:id="271" w:author="Grace Yuan" w:date="2022-02-13T13:36:00Z"/>
          <w:noProof/>
        </w:rPr>
      </w:pPr>
      <w:del w:id="272" w:author="Grace Yuan" w:date="2022-02-13T13:36:00Z">
        <w:r w:rsidRPr="00C05D68" w:rsidDel="00C05D68">
          <w:rPr>
            <w:rStyle w:val="Hyperlink"/>
            <w:noProof/>
          </w:rPr>
          <w:delText>Figure 19 - The energy consumption graphs</w:delText>
        </w:r>
        <w:r w:rsidDel="00C05D68">
          <w:rPr>
            <w:noProof/>
            <w:webHidden/>
          </w:rPr>
          <w:tab/>
          <w:delText>15</w:delText>
        </w:r>
      </w:del>
    </w:p>
    <w:p w14:paraId="7CDBBFEC" w14:textId="21607914" w:rsidR="003F4056" w:rsidDel="00C05D68" w:rsidRDefault="003F4056">
      <w:pPr>
        <w:pStyle w:val="TableofFigures"/>
        <w:tabs>
          <w:tab w:val="right" w:leader="dot" w:pos="9350"/>
        </w:tabs>
        <w:rPr>
          <w:del w:id="273" w:author="Grace Yuan" w:date="2022-02-13T13:36:00Z"/>
          <w:noProof/>
        </w:rPr>
      </w:pPr>
      <w:del w:id="274" w:author="Grace Yuan" w:date="2022-02-13T13:36:00Z">
        <w:r w:rsidRPr="00C05D68" w:rsidDel="00C05D68">
          <w:rPr>
            <w:rStyle w:val="Hyperlink"/>
            <w:noProof/>
          </w:rPr>
          <w:delText>Figure 20 - A comparison chart of 2019 total GHG Emissions by diesel buses vs. BEBs</w:delText>
        </w:r>
        <w:r w:rsidDel="00C05D68">
          <w:rPr>
            <w:noProof/>
            <w:webHidden/>
          </w:rPr>
          <w:tab/>
          <w:delText>16</w:delText>
        </w:r>
      </w:del>
    </w:p>
    <w:p w14:paraId="155EC057" w14:textId="0F86CD47" w:rsidR="003F4056" w:rsidDel="00C05D68" w:rsidRDefault="003F4056">
      <w:pPr>
        <w:pStyle w:val="TableofFigures"/>
        <w:tabs>
          <w:tab w:val="right" w:leader="dot" w:pos="9350"/>
        </w:tabs>
        <w:rPr>
          <w:del w:id="275" w:author="Grace Yuan" w:date="2022-02-13T13:36:00Z"/>
          <w:noProof/>
        </w:rPr>
      </w:pPr>
      <w:del w:id="276" w:author="Grace Yuan" w:date="2022-02-13T13:36:00Z">
        <w:r w:rsidRPr="00C05D68" w:rsidDel="00C05D68">
          <w:rPr>
            <w:rStyle w:val="Hyperlink"/>
            <w:noProof/>
          </w:rPr>
          <w:delText>Figure 20 - 2019 Diesel usage by diesel buses at Burlington Transit</w:delText>
        </w:r>
        <w:r w:rsidDel="00C05D68">
          <w:rPr>
            <w:noProof/>
            <w:webHidden/>
          </w:rPr>
          <w:tab/>
          <w:delText>17</w:delText>
        </w:r>
      </w:del>
    </w:p>
    <w:p w14:paraId="6F0589F7" w14:textId="22F79D42" w:rsidR="003F4056" w:rsidDel="00C05D68" w:rsidRDefault="003F4056">
      <w:pPr>
        <w:pStyle w:val="TableofFigures"/>
        <w:tabs>
          <w:tab w:val="right" w:leader="dot" w:pos="9350"/>
        </w:tabs>
        <w:rPr>
          <w:del w:id="277" w:author="Grace Yuan" w:date="2022-02-13T13:36:00Z"/>
          <w:noProof/>
        </w:rPr>
      </w:pPr>
      <w:del w:id="278" w:author="Grace Yuan" w:date="2022-02-13T13:36:00Z">
        <w:r w:rsidRPr="00C05D68" w:rsidDel="00C05D68">
          <w:rPr>
            <w:rStyle w:val="Hyperlink"/>
            <w:noProof/>
          </w:rPr>
          <w:delText>Figure 21 – 2019 Diesel usage by diesel buses at Burlington Transit [Table 14 in the Burlington report]</w:delText>
        </w:r>
        <w:r w:rsidDel="00C05D68">
          <w:rPr>
            <w:noProof/>
            <w:webHidden/>
          </w:rPr>
          <w:tab/>
          <w:delText>17</w:delText>
        </w:r>
      </w:del>
    </w:p>
    <w:p w14:paraId="428ACA0F" w14:textId="2D679A9B" w:rsidR="003F4056" w:rsidDel="00C05D68" w:rsidRDefault="003F4056">
      <w:pPr>
        <w:pStyle w:val="TableofFigures"/>
        <w:tabs>
          <w:tab w:val="right" w:leader="dot" w:pos="9350"/>
        </w:tabs>
        <w:rPr>
          <w:del w:id="279" w:author="Grace Yuan" w:date="2022-02-13T13:36:00Z"/>
          <w:noProof/>
        </w:rPr>
      </w:pPr>
      <w:del w:id="280" w:author="Grace Yuan" w:date="2022-02-13T13:36:00Z">
        <w:r w:rsidRPr="00C05D68" w:rsidDel="00C05D68">
          <w:rPr>
            <w:rStyle w:val="Hyperlink"/>
            <w:noProof/>
          </w:rPr>
          <w:delText>Figure 22 - Annual GHG emissions from electricity(no diesel heater)</w:delText>
        </w:r>
        <w:r w:rsidDel="00C05D68">
          <w:rPr>
            <w:noProof/>
            <w:webHidden/>
          </w:rPr>
          <w:tab/>
          <w:delText>17</w:delText>
        </w:r>
      </w:del>
    </w:p>
    <w:p w14:paraId="617668B4" w14:textId="2BD33B1F" w:rsidR="003F4056" w:rsidDel="00C05D68" w:rsidRDefault="003F4056">
      <w:pPr>
        <w:pStyle w:val="TableofFigures"/>
        <w:tabs>
          <w:tab w:val="right" w:leader="dot" w:pos="9350"/>
        </w:tabs>
        <w:rPr>
          <w:del w:id="281" w:author="Grace Yuan" w:date="2022-02-13T13:36:00Z"/>
          <w:noProof/>
        </w:rPr>
      </w:pPr>
      <w:del w:id="282" w:author="Grace Yuan" w:date="2022-02-13T13:36:00Z">
        <w:r w:rsidRPr="00C05D68" w:rsidDel="00C05D68">
          <w:rPr>
            <w:rStyle w:val="Hyperlink"/>
            <w:noProof/>
          </w:rPr>
          <w:delText>Figure 23 - Annual GHG emissions from electricity [Table 15 in the Burlington report]</w:delText>
        </w:r>
        <w:r w:rsidDel="00C05D68">
          <w:rPr>
            <w:noProof/>
            <w:webHidden/>
          </w:rPr>
          <w:tab/>
          <w:delText>17</w:delText>
        </w:r>
      </w:del>
    </w:p>
    <w:p w14:paraId="169BB7A1" w14:textId="47A86224" w:rsidR="003F4056" w:rsidDel="00C05D68" w:rsidRDefault="003F4056">
      <w:pPr>
        <w:pStyle w:val="TableofFigures"/>
        <w:tabs>
          <w:tab w:val="right" w:leader="dot" w:pos="9350"/>
        </w:tabs>
        <w:rPr>
          <w:del w:id="283" w:author="Grace Yuan" w:date="2022-02-13T13:36:00Z"/>
          <w:noProof/>
        </w:rPr>
      </w:pPr>
      <w:del w:id="284" w:author="Grace Yuan" w:date="2022-02-13T13:36:00Z">
        <w:r w:rsidRPr="00C05D68" w:rsidDel="00C05D68">
          <w:rPr>
            <w:rStyle w:val="Hyperlink"/>
            <w:noProof/>
          </w:rPr>
          <w:delText>Figure 24 – Monthly cost comparison between diesel buses and BEBs [Figure 28 from the Burlington report]</w:delText>
        </w:r>
        <w:r w:rsidDel="00C05D68">
          <w:rPr>
            <w:noProof/>
            <w:webHidden/>
          </w:rPr>
          <w:tab/>
          <w:delText>18</w:delText>
        </w:r>
      </w:del>
    </w:p>
    <w:p w14:paraId="6EE06717" w14:textId="79B89210" w:rsidR="003F4056" w:rsidDel="00C05D68" w:rsidRDefault="003F4056">
      <w:pPr>
        <w:pStyle w:val="TableofFigures"/>
        <w:tabs>
          <w:tab w:val="right" w:leader="dot" w:pos="9350"/>
        </w:tabs>
        <w:rPr>
          <w:del w:id="285" w:author="Grace Yuan" w:date="2022-02-13T13:36:00Z"/>
          <w:noProof/>
        </w:rPr>
      </w:pPr>
      <w:del w:id="286" w:author="Grace Yuan" w:date="2022-02-13T13:36:00Z">
        <w:r w:rsidRPr="00C05D68" w:rsidDel="00C05D68">
          <w:rPr>
            <w:rStyle w:val="Hyperlink"/>
            <w:noProof/>
          </w:rPr>
          <w:delText>Figure 25 - Monthly cost comparison between diesel buses and BEBs</w:delText>
        </w:r>
        <w:r w:rsidDel="00C05D68">
          <w:rPr>
            <w:noProof/>
            <w:webHidden/>
          </w:rPr>
          <w:tab/>
          <w:delText>19</w:delText>
        </w:r>
      </w:del>
    </w:p>
    <w:p w14:paraId="31DFC1C3" w14:textId="01B59637" w:rsidR="003F4056" w:rsidDel="00C05D68" w:rsidRDefault="003F4056">
      <w:pPr>
        <w:pStyle w:val="TableofFigures"/>
        <w:tabs>
          <w:tab w:val="right" w:leader="dot" w:pos="9350"/>
        </w:tabs>
        <w:rPr>
          <w:del w:id="287" w:author="Grace Yuan" w:date="2022-02-13T13:36:00Z"/>
          <w:noProof/>
        </w:rPr>
      </w:pPr>
      <w:del w:id="288" w:author="Grace Yuan" w:date="2022-02-13T13:36:00Z">
        <w:r w:rsidRPr="00C05D68" w:rsidDel="00C05D68">
          <w:rPr>
            <w:rStyle w:val="Hyperlink"/>
            <w:noProof/>
          </w:rPr>
          <w:delText>Figure 26 - Icon set</w:delText>
        </w:r>
        <w:r w:rsidDel="00C05D68">
          <w:rPr>
            <w:noProof/>
            <w:webHidden/>
          </w:rPr>
          <w:tab/>
          <w:delText>19</w:delText>
        </w:r>
      </w:del>
    </w:p>
    <w:p w14:paraId="70191899" w14:textId="2BA4FDE9" w:rsidR="003F4056" w:rsidDel="00C05D68" w:rsidRDefault="003F4056">
      <w:pPr>
        <w:pStyle w:val="TableofFigures"/>
        <w:tabs>
          <w:tab w:val="right" w:leader="dot" w:pos="9350"/>
        </w:tabs>
        <w:rPr>
          <w:del w:id="289" w:author="Grace Yuan" w:date="2022-02-13T13:36:00Z"/>
          <w:noProof/>
        </w:rPr>
      </w:pPr>
      <w:del w:id="290" w:author="Grace Yuan" w:date="2022-02-13T13:36:00Z">
        <w:r w:rsidRPr="00C05D68" w:rsidDel="00C05D68">
          <w:rPr>
            <w:rStyle w:val="Hyperlink"/>
            <w:noProof/>
          </w:rPr>
          <w:delText>Figure 27 - The About page</w:delText>
        </w:r>
        <w:r w:rsidDel="00C05D68">
          <w:rPr>
            <w:noProof/>
            <w:webHidden/>
          </w:rPr>
          <w:tab/>
          <w:delText>20</w:delText>
        </w:r>
      </w:del>
    </w:p>
    <w:p w14:paraId="0DD19FB8" w14:textId="40FB0324" w:rsidR="003F4056" w:rsidDel="00C05D68" w:rsidRDefault="003F4056">
      <w:pPr>
        <w:pStyle w:val="TableofFigures"/>
        <w:tabs>
          <w:tab w:val="right" w:leader="dot" w:pos="9350"/>
        </w:tabs>
        <w:rPr>
          <w:del w:id="291" w:author="Grace Yuan" w:date="2022-02-13T13:36:00Z"/>
          <w:noProof/>
        </w:rPr>
      </w:pPr>
      <w:del w:id="292" w:author="Grace Yuan" w:date="2022-02-13T13:36:00Z">
        <w:r w:rsidRPr="00C05D68" w:rsidDel="00C05D68">
          <w:rPr>
            <w:rStyle w:val="Hyperlink"/>
            <w:noProof/>
          </w:rPr>
          <w:delText>Figure 28 - The Contact page</w:delText>
        </w:r>
        <w:r w:rsidDel="00C05D68">
          <w:rPr>
            <w:noProof/>
            <w:webHidden/>
          </w:rPr>
          <w:tab/>
          <w:delText>21</w:delText>
        </w:r>
      </w:del>
    </w:p>
    <w:p w14:paraId="3DE90C51" w14:textId="36D8DCE0" w:rsidR="003F4056" w:rsidDel="00C05D68" w:rsidRDefault="003F4056">
      <w:pPr>
        <w:pStyle w:val="TableofFigures"/>
        <w:tabs>
          <w:tab w:val="right" w:leader="dot" w:pos="9350"/>
        </w:tabs>
        <w:rPr>
          <w:del w:id="293" w:author="Grace Yuan" w:date="2022-02-13T13:36:00Z"/>
          <w:noProof/>
        </w:rPr>
      </w:pPr>
      <w:del w:id="294" w:author="Grace Yuan" w:date="2022-02-13T13:36:00Z">
        <w:r w:rsidRPr="00C05D68" w:rsidDel="00C05D68">
          <w:rPr>
            <w:rStyle w:val="Hyperlink"/>
            <w:noProof/>
          </w:rPr>
          <w:delText>Figure 29 - Mapbox libraries</w:delText>
        </w:r>
        <w:r w:rsidDel="00C05D68">
          <w:rPr>
            <w:noProof/>
            <w:webHidden/>
          </w:rPr>
          <w:tab/>
          <w:delText>22</w:delText>
        </w:r>
      </w:del>
    </w:p>
    <w:p w14:paraId="308A5B4A" w14:textId="3F14F5DA" w:rsidR="003F4056" w:rsidDel="00C05D68" w:rsidRDefault="003F4056">
      <w:pPr>
        <w:pStyle w:val="TableofFigures"/>
        <w:tabs>
          <w:tab w:val="right" w:leader="dot" w:pos="9350"/>
        </w:tabs>
        <w:rPr>
          <w:del w:id="295" w:author="Grace Yuan" w:date="2022-02-13T13:36:00Z"/>
          <w:noProof/>
        </w:rPr>
      </w:pPr>
      <w:del w:id="296" w:author="Grace Yuan" w:date="2022-02-13T13:36:00Z">
        <w:r w:rsidRPr="00C05D68" w:rsidDel="00C05D68">
          <w:rPr>
            <w:rStyle w:val="Hyperlink"/>
            <w:noProof/>
          </w:rPr>
          <w:delText>Figure 30 - Add maps to HTML</w:delText>
        </w:r>
        <w:r w:rsidDel="00C05D68">
          <w:rPr>
            <w:noProof/>
            <w:webHidden/>
          </w:rPr>
          <w:tab/>
          <w:delText>22</w:delText>
        </w:r>
      </w:del>
    </w:p>
    <w:p w14:paraId="46DCF3E2" w14:textId="39B9DA71" w:rsidR="003F4056" w:rsidDel="00C05D68" w:rsidRDefault="003F4056">
      <w:pPr>
        <w:pStyle w:val="TableofFigures"/>
        <w:tabs>
          <w:tab w:val="right" w:leader="dot" w:pos="9350"/>
        </w:tabs>
        <w:rPr>
          <w:del w:id="297" w:author="Grace Yuan" w:date="2022-02-13T13:36:00Z"/>
          <w:noProof/>
        </w:rPr>
      </w:pPr>
      <w:del w:id="298" w:author="Grace Yuan" w:date="2022-02-13T13:36:00Z">
        <w:r w:rsidRPr="00C05D68" w:rsidDel="00C05D68">
          <w:rPr>
            <w:rStyle w:val="Hyperlink"/>
            <w:noProof/>
          </w:rPr>
          <w:delText>Figure 31 - Add any map related functions under map.on ('load', function(){})</w:delText>
        </w:r>
        <w:r w:rsidDel="00C05D68">
          <w:rPr>
            <w:noProof/>
            <w:webHidden/>
          </w:rPr>
          <w:tab/>
          <w:delText>22</w:delText>
        </w:r>
      </w:del>
    </w:p>
    <w:p w14:paraId="25850250" w14:textId="625026A2" w:rsidR="003F4056" w:rsidDel="00C05D68" w:rsidRDefault="003F4056">
      <w:pPr>
        <w:pStyle w:val="TableofFigures"/>
        <w:tabs>
          <w:tab w:val="right" w:leader="dot" w:pos="9350"/>
        </w:tabs>
        <w:rPr>
          <w:del w:id="299" w:author="Grace Yuan" w:date="2022-02-13T13:36:00Z"/>
          <w:noProof/>
        </w:rPr>
      </w:pPr>
      <w:del w:id="300" w:author="Grace Yuan" w:date="2022-02-13T13:36:00Z">
        <w:r w:rsidRPr="00C05D68" w:rsidDel="00C05D68">
          <w:rPr>
            <w:rStyle w:val="Hyperlink"/>
            <w:noProof/>
          </w:rPr>
          <w:delText>Figure 32 - How to embed a graph from Observable</w:delText>
        </w:r>
        <w:r w:rsidDel="00C05D68">
          <w:rPr>
            <w:noProof/>
            <w:webHidden/>
          </w:rPr>
          <w:tab/>
          <w:delText>23</w:delText>
        </w:r>
      </w:del>
    </w:p>
    <w:p w14:paraId="7AB68F66" w14:textId="2953140D" w:rsidR="003F4056" w:rsidDel="00C05D68" w:rsidRDefault="003F4056">
      <w:pPr>
        <w:pStyle w:val="TableofFigures"/>
        <w:tabs>
          <w:tab w:val="right" w:leader="dot" w:pos="9350"/>
        </w:tabs>
        <w:rPr>
          <w:del w:id="301" w:author="Grace Yuan" w:date="2022-02-13T13:36:00Z"/>
          <w:noProof/>
        </w:rPr>
      </w:pPr>
      <w:del w:id="302" w:author="Grace Yuan" w:date="2022-02-13T13:36:00Z">
        <w:r w:rsidRPr="00C05D68" w:rsidDel="00C05D68">
          <w:rPr>
            <w:rStyle w:val="Hyperlink"/>
            <w:noProof/>
          </w:rPr>
          <w:delText>Figure 33 - Fork the notebook to start editing</w:delText>
        </w:r>
        <w:r w:rsidDel="00C05D68">
          <w:rPr>
            <w:noProof/>
            <w:webHidden/>
          </w:rPr>
          <w:tab/>
          <w:delText>24</w:delText>
        </w:r>
      </w:del>
    </w:p>
    <w:p w14:paraId="48A8422D" w14:textId="5E6DA7ED" w:rsidR="003F4056" w:rsidDel="00C05D68" w:rsidRDefault="003F4056">
      <w:pPr>
        <w:pStyle w:val="TableofFigures"/>
        <w:tabs>
          <w:tab w:val="right" w:leader="dot" w:pos="9350"/>
        </w:tabs>
        <w:rPr>
          <w:del w:id="303" w:author="Grace Yuan" w:date="2022-02-13T13:36:00Z"/>
          <w:noProof/>
        </w:rPr>
      </w:pPr>
      <w:del w:id="304" w:author="Grace Yuan" w:date="2022-02-13T13:36:00Z">
        <w:r w:rsidRPr="00C05D68" w:rsidDel="00C05D68">
          <w:rPr>
            <w:rStyle w:val="Hyperlink"/>
            <w:noProof/>
          </w:rPr>
          <w:delText>Figure 34 - Replace the data</w:delText>
        </w:r>
        <w:r w:rsidDel="00C05D68">
          <w:rPr>
            <w:noProof/>
            <w:webHidden/>
          </w:rPr>
          <w:tab/>
          <w:delText>24</w:delText>
        </w:r>
      </w:del>
    </w:p>
    <w:p w14:paraId="79FF9794" w14:textId="2122824C" w:rsidR="003F4056" w:rsidDel="00C05D68" w:rsidRDefault="003F4056">
      <w:pPr>
        <w:pStyle w:val="TableofFigures"/>
        <w:tabs>
          <w:tab w:val="right" w:leader="dot" w:pos="9350"/>
        </w:tabs>
        <w:rPr>
          <w:del w:id="305" w:author="Grace Yuan" w:date="2022-02-13T13:36:00Z"/>
          <w:noProof/>
        </w:rPr>
      </w:pPr>
      <w:del w:id="306" w:author="Grace Yuan" w:date="2022-02-13T13:36:00Z">
        <w:r w:rsidRPr="00C05D68" w:rsidDel="00C05D68">
          <w:rPr>
            <w:rStyle w:val="Hyperlink"/>
            <w:noProof/>
          </w:rPr>
          <w:delText>Figure 35 - Asset overview in Excel spreadsheet</w:delText>
        </w:r>
        <w:r w:rsidDel="00C05D68">
          <w:rPr>
            <w:noProof/>
            <w:webHidden/>
          </w:rPr>
          <w:tab/>
          <w:delText>25</w:delText>
        </w:r>
      </w:del>
    </w:p>
    <w:p w14:paraId="5D6703CC" w14:textId="6A81E352" w:rsidR="003F4056" w:rsidDel="00C05D68" w:rsidRDefault="003F4056">
      <w:pPr>
        <w:pStyle w:val="TableofFigures"/>
        <w:tabs>
          <w:tab w:val="right" w:leader="dot" w:pos="9350"/>
        </w:tabs>
        <w:rPr>
          <w:del w:id="307" w:author="Grace Yuan" w:date="2022-02-13T13:36:00Z"/>
          <w:noProof/>
        </w:rPr>
      </w:pPr>
      <w:del w:id="308" w:author="Grace Yuan" w:date="2022-02-13T13:36:00Z">
        <w:r w:rsidRPr="00C05D68" w:rsidDel="00C05D68">
          <w:rPr>
            <w:rStyle w:val="Hyperlink"/>
            <w:noProof/>
          </w:rPr>
          <w:delText>Figure 36 – GoFullPage extension on Google Chrome</w:delText>
        </w:r>
        <w:r w:rsidDel="00C05D68">
          <w:rPr>
            <w:noProof/>
            <w:webHidden/>
          </w:rPr>
          <w:tab/>
          <w:delText>26</w:delText>
        </w:r>
      </w:del>
    </w:p>
    <w:p w14:paraId="54098CD7" w14:textId="5F39C397" w:rsidR="003F4056" w:rsidDel="00C05D68" w:rsidRDefault="003F4056">
      <w:pPr>
        <w:pStyle w:val="TableofFigures"/>
        <w:tabs>
          <w:tab w:val="right" w:leader="dot" w:pos="9350"/>
        </w:tabs>
        <w:rPr>
          <w:del w:id="309" w:author="Grace Yuan" w:date="2022-02-13T13:36:00Z"/>
          <w:noProof/>
        </w:rPr>
      </w:pPr>
      <w:del w:id="310" w:author="Grace Yuan" w:date="2022-02-13T13:36:00Z">
        <w:r w:rsidRPr="00C05D68" w:rsidDel="00C05D68">
          <w:rPr>
            <w:rStyle w:val="Hyperlink"/>
            <w:noProof/>
          </w:rPr>
          <w:delText>Figure 37 - Examples of GoFullPage captures</w:delText>
        </w:r>
        <w:r w:rsidDel="00C05D68">
          <w:rPr>
            <w:noProof/>
            <w:webHidden/>
          </w:rPr>
          <w:tab/>
          <w:delText>27</w:delText>
        </w:r>
      </w:del>
    </w:p>
    <w:p w14:paraId="6193B30F" w14:textId="0D6CE4E2" w:rsidR="00C061BE" w:rsidDel="003F4056" w:rsidRDefault="00C061BE">
      <w:pPr>
        <w:pStyle w:val="TableofFigures"/>
        <w:tabs>
          <w:tab w:val="right" w:leader="dot" w:pos="9350"/>
        </w:tabs>
        <w:rPr>
          <w:del w:id="311" w:author="Grace Yuan" w:date="2022-02-13T13:17:00Z"/>
          <w:noProof/>
        </w:rPr>
      </w:pPr>
      <w:del w:id="312" w:author="Grace Yuan" w:date="2022-02-13T13:17:00Z">
        <w:r w:rsidRPr="003F4056" w:rsidDel="003F4056">
          <w:rPr>
            <w:noProof/>
            <w:rPrChange w:id="313" w:author="Grace Yuan" w:date="2022-02-13T13:17:00Z">
              <w:rPr>
                <w:rStyle w:val="Hyperlink"/>
                <w:noProof/>
              </w:rPr>
            </w:rPrChange>
          </w:rPr>
          <w:delText>Figure 1 - Main libraries used for the prototype</w:delText>
        </w:r>
        <w:r w:rsidDel="003F4056">
          <w:rPr>
            <w:noProof/>
            <w:webHidden/>
          </w:rPr>
          <w:tab/>
          <w:delText>1</w:delText>
        </w:r>
      </w:del>
    </w:p>
    <w:p w14:paraId="7A492F58" w14:textId="5E36E9CF" w:rsidR="00C061BE" w:rsidDel="003F4056" w:rsidRDefault="00C061BE">
      <w:pPr>
        <w:pStyle w:val="TableofFigures"/>
        <w:tabs>
          <w:tab w:val="right" w:leader="dot" w:pos="9350"/>
        </w:tabs>
        <w:rPr>
          <w:del w:id="314" w:author="Grace Yuan" w:date="2022-02-13T13:17:00Z"/>
          <w:noProof/>
        </w:rPr>
      </w:pPr>
      <w:del w:id="315" w:author="Grace Yuan" w:date="2022-02-13T13:17:00Z">
        <w:r w:rsidRPr="003F4056" w:rsidDel="003F4056">
          <w:rPr>
            <w:noProof/>
            <w:rPrChange w:id="316" w:author="Grace Yuan" w:date="2022-02-13T13:17:00Z">
              <w:rPr>
                <w:rStyle w:val="Hyperlink"/>
                <w:noProof/>
              </w:rPr>
            </w:rPrChange>
          </w:rPr>
          <w:delText>Figure 2 - The Landing page: A national map with all the CUTRIC cities</w:delText>
        </w:r>
        <w:r w:rsidDel="003F4056">
          <w:rPr>
            <w:noProof/>
            <w:webHidden/>
          </w:rPr>
          <w:tab/>
          <w:delText>6</w:delText>
        </w:r>
      </w:del>
    </w:p>
    <w:p w14:paraId="64AA4E8F" w14:textId="154527B0" w:rsidR="00C061BE" w:rsidDel="003F4056" w:rsidRDefault="00C061BE">
      <w:pPr>
        <w:pStyle w:val="TableofFigures"/>
        <w:tabs>
          <w:tab w:val="right" w:leader="dot" w:pos="9350"/>
        </w:tabs>
        <w:rPr>
          <w:del w:id="317" w:author="Grace Yuan" w:date="2022-02-13T13:17:00Z"/>
          <w:noProof/>
        </w:rPr>
      </w:pPr>
      <w:del w:id="318" w:author="Grace Yuan" w:date="2022-02-13T13:17:00Z">
        <w:r w:rsidRPr="003F4056" w:rsidDel="003F4056">
          <w:rPr>
            <w:noProof/>
            <w:rPrChange w:id="319" w:author="Grace Yuan" w:date="2022-02-13T13:17:00Z">
              <w:rPr>
                <w:rStyle w:val="Hyperlink"/>
                <w:noProof/>
              </w:rPr>
            </w:rPrChange>
          </w:rPr>
          <w:delText>Figure 3 - The Landing page: Zoomed-in view of the city of Burlington</w:delText>
        </w:r>
        <w:r w:rsidDel="003F4056">
          <w:rPr>
            <w:noProof/>
            <w:webHidden/>
          </w:rPr>
          <w:tab/>
          <w:delText>7</w:delText>
        </w:r>
      </w:del>
    </w:p>
    <w:p w14:paraId="7494AD12" w14:textId="32AC1107" w:rsidR="00C061BE" w:rsidDel="003F4056" w:rsidRDefault="00C061BE">
      <w:pPr>
        <w:pStyle w:val="TableofFigures"/>
        <w:tabs>
          <w:tab w:val="right" w:leader="dot" w:pos="9350"/>
        </w:tabs>
        <w:rPr>
          <w:del w:id="320" w:author="Grace Yuan" w:date="2022-02-13T13:17:00Z"/>
          <w:noProof/>
        </w:rPr>
      </w:pPr>
      <w:del w:id="321" w:author="Grace Yuan" w:date="2022-02-13T13:17:00Z">
        <w:r w:rsidRPr="003F4056" w:rsidDel="003F4056">
          <w:rPr>
            <w:noProof/>
            <w:rPrChange w:id="322" w:author="Grace Yuan" w:date="2022-02-13T13:17:00Z">
              <w:rPr>
                <w:rStyle w:val="Hyperlink"/>
                <w:noProof/>
              </w:rPr>
            </w:rPrChange>
          </w:rPr>
          <w:delText>Figure 4 - Main codes for the city listing functions</w:delText>
        </w:r>
        <w:r w:rsidDel="003F4056">
          <w:rPr>
            <w:noProof/>
            <w:webHidden/>
          </w:rPr>
          <w:tab/>
          <w:delText>7</w:delText>
        </w:r>
      </w:del>
    </w:p>
    <w:p w14:paraId="06C085AD" w14:textId="27C64B0E" w:rsidR="00C061BE" w:rsidDel="003F4056" w:rsidRDefault="00C061BE">
      <w:pPr>
        <w:pStyle w:val="TableofFigures"/>
        <w:tabs>
          <w:tab w:val="right" w:leader="dot" w:pos="9350"/>
        </w:tabs>
        <w:rPr>
          <w:del w:id="323" w:author="Grace Yuan" w:date="2022-02-13T13:17:00Z"/>
          <w:noProof/>
        </w:rPr>
      </w:pPr>
      <w:del w:id="324" w:author="Grace Yuan" w:date="2022-02-13T13:17:00Z">
        <w:r w:rsidRPr="003F4056" w:rsidDel="003F4056">
          <w:rPr>
            <w:noProof/>
            <w:rPrChange w:id="325" w:author="Grace Yuan" w:date="2022-02-13T13:17:00Z">
              <w:rPr>
                <w:rStyle w:val="Hyperlink"/>
                <w:noProof/>
              </w:rPr>
            </w:rPrChange>
          </w:rPr>
          <w:delText>Figure 5 - Customize the link under Feature Properties</w:delText>
        </w:r>
        <w:r w:rsidDel="003F4056">
          <w:rPr>
            <w:noProof/>
            <w:webHidden/>
          </w:rPr>
          <w:tab/>
          <w:delText>7</w:delText>
        </w:r>
      </w:del>
    </w:p>
    <w:p w14:paraId="22D4F453" w14:textId="66BBBF24" w:rsidR="00C061BE" w:rsidDel="003F4056" w:rsidRDefault="00C061BE">
      <w:pPr>
        <w:pStyle w:val="TableofFigures"/>
        <w:tabs>
          <w:tab w:val="right" w:leader="dot" w:pos="9350"/>
        </w:tabs>
        <w:rPr>
          <w:del w:id="326" w:author="Grace Yuan" w:date="2022-02-13T13:17:00Z"/>
          <w:noProof/>
        </w:rPr>
      </w:pPr>
      <w:del w:id="327" w:author="Grace Yuan" w:date="2022-02-13T13:17:00Z">
        <w:r w:rsidRPr="003F4056" w:rsidDel="003F4056">
          <w:rPr>
            <w:noProof/>
            <w:rPrChange w:id="328" w:author="Grace Yuan" w:date="2022-02-13T13:17:00Z">
              <w:rPr>
                <w:rStyle w:val="Hyperlink"/>
                <w:noProof/>
              </w:rPr>
            </w:rPrChange>
          </w:rPr>
          <w:delText>Figure 6 - The Simulation Results page</w:delText>
        </w:r>
        <w:r w:rsidDel="003F4056">
          <w:rPr>
            <w:noProof/>
            <w:webHidden/>
          </w:rPr>
          <w:tab/>
          <w:delText>8</w:delText>
        </w:r>
      </w:del>
    </w:p>
    <w:p w14:paraId="5EADC9A6" w14:textId="31B36A40" w:rsidR="00C061BE" w:rsidDel="003F4056" w:rsidRDefault="00C061BE">
      <w:pPr>
        <w:pStyle w:val="TableofFigures"/>
        <w:tabs>
          <w:tab w:val="right" w:leader="dot" w:pos="9350"/>
        </w:tabs>
        <w:rPr>
          <w:del w:id="329" w:author="Grace Yuan" w:date="2022-02-13T13:17:00Z"/>
          <w:noProof/>
        </w:rPr>
      </w:pPr>
      <w:del w:id="330" w:author="Grace Yuan" w:date="2022-02-13T13:17:00Z">
        <w:r w:rsidRPr="003F4056" w:rsidDel="003F4056">
          <w:rPr>
            <w:noProof/>
            <w:rPrChange w:id="331" w:author="Grace Yuan" w:date="2022-02-13T13:17:00Z">
              <w:rPr>
                <w:rStyle w:val="Hyperlink"/>
                <w:noProof/>
              </w:rPr>
            </w:rPrChange>
          </w:rPr>
          <w:delText>Figure 7 – Example of Drop down menu</w:delText>
        </w:r>
        <w:r w:rsidDel="003F4056">
          <w:rPr>
            <w:noProof/>
            <w:webHidden/>
          </w:rPr>
          <w:tab/>
          <w:delText>9</w:delText>
        </w:r>
      </w:del>
    </w:p>
    <w:p w14:paraId="4C1DD9AB" w14:textId="59EDE9E9" w:rsidR="00C061BE" w:rsidDel="003F4056" w:rsidRDefault="00C061BE">
      <w:pPr>
        <w:pStyle w:val="TableofFigures"/>
        <w:tabs>
          <w:tab w:val="right" w:leader="dot" w:pos="9350"/>
        </w:tabs>
        <w:rPr>
          <w:del w:id="332" w:author="Grace Yuan" w:date="2022-02-13T13:17:00Z"/>
          <w:noProof/>
        </w:rPr>
      </w:pPr>
      <w:del w:id="333" w:author="Grace Yuan" w:date="2022-02-13T13:17:00Z">
        <w:r w:rsidRPr="003F4056" w:rsidDel="003F4056">
          <w:rPr>
            <w:noProof/>
            <w:rPrChange w:id="334" w:author="Grace Yuan" w:date="2022-02-13T13:17:00Z">
              <w:rPr>
                <w:rStyle w:val="Hyperlink"/>
                <w:noProof/>
              </w:rPr>
            </w:rPrChange>
          </w:rPr>
          <w:delText>Figure 8 - Drop down menu code and graphs inside</w:delText>
        </w:r>
        <w:r w:rsidDel="003F4056">
          <w:rPr>
            <w:noProof/>
            <w:webHidden/>
          </w:rPr>
          <w:tab/>
          <w:delText>9</w:delText>
        </w:r>
      </w:del>
    </w:p>
    <w:p w14:paraId="30345255" w14:textId="56507D97" w:rsidR="00C061BE" w:rsidDel="003F4056" w:rsidRDefault="00C061BE">
      <w:pPr>
        <w:pStyle w:val="TableofFigures"/>
        <w:tabs>
          <w:tab w:val="right" w:leader="dot" w:pos="9350"/>
        </w:tabs>
        <w:rPr>
          <w:del w:id="335" w:author="Grace Yuan" w:date="2022-02-13T13:17:00Z"/>
          <w:noProof/>
        </w:rPr>
      </w:pPr>
      <w:del w:id="336" w:author="Grace Yuan" w:date="2022-02-13T13:17:00Z">
        <w:r w:rsidRPr="003F4056" w:rsidDel="003F4056">
          <w:rPr>
            <w:noProof/>
            <w:rPrChange w:id="337" w:author="Grace Yuan" w:date="2022-02-13T13:17:00Z">
              <w:rPr>
                <w:rStyle w:val="Hyperlink"/>
                <w:noProof/>
              </w:rPr>
            </w:rPrChange>
          </w:rPr>
          <w:delText>Figure 9 - Figure 9 in the Burlington report</w:delText>
        </w:r>
        <w:r w:rsidDel="003F4056">
          <w:rPr>
            <w:noProof/>
            <w:webHidden/>
          </w:rPr>
          <w:tab/>
          <w:delText>10</w:delText>
        </w:r>
      </w:del>
    </w:p>
    <w:p w14:paraId="62475F38" w14:textId="4C9B21DC" w:rsidR="00C061BE" w:rsidDel="003F4056" w:rsidRDefault="00C061BE">
      <w:pPr>
        <w:pStyle w:val="TableofFigures"/>
        <w:tabs>
          <w:tab w:val="right" w:leader="dot" w:pos="9350"/>
        </w:tabs>
        <w:rPr>
          <w:del w:id="338" w:author="Grace Yuan" w:date="2022-02-13T13:17:00Z"/>
          <w:noProof/>
        </w:rPr>
      </w:pPr>
      <w:del w:id="339" w:author="Grace Yuan" w:date="2022-02-13T13:17:00Z">
        <w:r w:rsidRPr="003F4056" w:rsidDel="003F4056">
          <w:rPr>
            <w:noProof/>
            <w:rPrChange w:id="340" w:author="Grace Yuan" w:date="2022-02-13T13:17:00Z">
              <w:rPr>
                <w:rStyle w:val="Hyperlink"/>
                <w:noProof/>
              </w:rPr>
            </w:rPrChange>
          </w:rPr>
          <w:delText>Figure 10 - Range Analysis – Weekday</w:delText>
        </w:r>
        <w:r w:rsidDel="003F4056">
          <w:rPr>
            <w:noProof/>
            <w:webHidden/>
          </w:rPr>
          <w:tab/>
          <w:delText>10</w:delText>
        </w:r>
      </w:del>
    </w:p>
    <w:p w14:paraId="671CC71A" w14:textId="51879E66" w:rsidR="00C061BE" w:rsidDel="003F4056" w:rsidRDefault="00C061BE">
      <w:pPr>
        <w:pStyle w:val="TableofFigures"/>
        <w:tabs>
          <w:tab w:val="right" w:leader="dot" w:pos="9350"/>
        </w:tabs>
        <w:rPr>
          <w:del w:id="341" w:author="Grace Yuan" w:date="2022-02-13T13:17:00Z"/>
          <w:noProof/>
        </w:rPr>
      </w:pPr>
      <w:del w:id="342" w:author="Grace Yuan" w:date="2022-02-13T13:17:00Z">
        <w:r w:rsidRPr="003F4056" w:rsidDel="003F4056">
          <w:rPr>
            <w:noProof/>
            <w:rPrChange w:id="343" w:author="Grace Yuan" w:date="2022-02-13T13:17:00Z">
              <w:rPr>
                <w:rStyle w:val="Hyperlink"/>
                <w:noProof/>
              </w:rPr>
            </w:rPrChange>
          </w:rPr>
          <w:delText>Figure 11 - Range Analysis – Saturday and Sunday</w:delText>
        </w:r>
        <w:r w:rsidDel="003F4056">
          <w:rPr>
            <w:noProof/>
            <w:webHidden/>
          </w:rPr>
          <w:tab/>
          <w:delText>10</w:delText>
        </w:r>
      </w:del>
    </w:p>
    <w:p w14:paraId="560F0F87" w14:textId="0D46FF17" w:rsidR="00C061BE" w:rsidDel="003F4056" w:rsidRDefault="00C061BE">
      <w:pPr>
        <w:pStyle w:val="TableofFigures"/>
        <w:tabs>
          <w:tab w:val="right" w:leader="dot" w:pos="9350"/>
        </w:tabs>
        <w:rPr>
          <w:del w:id="344" w:author="Grace Yuan" w:date="2022-02-13T13:17:00Z"/>
          <w:noProof/>
        </w:rPr>
      </w:pPr>
      <w:del w:id="345" w:author="Grace Yuan" w:date="2022-02-13T13:17:00Z">
        <w:r w:rsidRPr="003F4056" w:rsidDel="003F4056">
          <w:rPr>
            <w:noProof/>
            <w:rPrChange w:id="346" w:author="Grace Yuan" w:date="2022-02-13T13:17:00Z">
              <w:rPr>
                <w:rStyle w:val="Hyperlink"/>
                <w:noProof/>
              </w:rPr>
            </w:rPrChange>
          </w:rPr>
          <w:delText>Figure 12 - Figure 5 in the Burlington report</w:delText>
        </w:r>
        <w:r w:rsidDel="003F4056">
          <w:rPr>
            <w:noProof/>
            <w:webHidden/>
          </w:rPr>
          <w:tab/>
          <w:delText>11</w:delText>
        </w:r>
      </w:del>
    </w:p>
    <w:p w14:paraId="1AD39B24" w14:textId="0E1E3A27" w:rsidR="00C061BE" w:rsidDel="003F4056" w:rsidRDefault="00C061BE">
      <w:pPr>
        <w:pStyle w:val="TableofFigures"/>
        <w:tabs>
          <w:tab w:val="right" w:leader="dot" w:pos="9350"/>
        </w:tabs>
        <w:rPr>
          <w:del w:id="347" w:author="Grace Yuan" w:date="2022-02-13T13:17:00Z"/>
          <w:noProof/>
        </w:rPr>
      </w:pPr>
      <w:del w:id="348" w:author="Grace Yuan" w:date="2022-02-13T13:17:00Z">
        <w:r w:rsidRPr="003F4056" w:rsidDel="003F4056">
          <w:rPr>
            <w:noProof/>
            <w:rPrChange w:id="349" w:author="Grace Yuan" w:date="2022-02-13T13:17:00Z">
              <w:rPr>
                <w:rStyle w:val="Hyperlink"/>
                <w:noProof/>
              </w:rPr>
            </w:rPrChange>
          </w:rPr>
          <w:delText>Figure 13 - Success rate of one-to-one replacement of diesel buses with BEBs</w:delText>
        </w:r>
        <w:r w:rsidDel="003F4056">
          <w:rPr>
            <w:noProof/>
            <w:webHidden/>
          </w:rPr>
          <w:tab/>
          <w:delText>11</w:delText>
        </w:r>
      </w:del>
    </w:p>
    <w:p w14:paraId="42F37989" w14:textId="65AFB9F5" w:rsidR="00C061BE" w:rsidDel="003F4056" w:rsidRDefault="00C061BE">
      <w:pPr>
        <w:pStyle w:val="TableofFigures"/>
        <w:tabs>
          <w:tab w:val="right" w:leader="dot" w:pos="9350"/>
        </w:tabs>
        <w:rPr>
          <w:del w:id="350" w:author="Grace Yuan" w:date="2022-02-13T13:17:00Z"/>
          <w:noProof/>
        </w:rPr>
      </w:pPr>
      <w:del w:id="351" w:author="Grace Yuan" w:date="2022-02-13T13:17:00Z">
        <w:r w:rsidRPr="003F4056" w:rsidDel="003F4056">
          <w:rPr>
            <w:noProof/>
            <w:rPrChange w:id="352" w:author="Grace Yuan" w:date="2022-02-13T13:17:00Z">
              <w:rPr>
                <w:rStyle w:val="Hyperlink"/>
                <w:noProof/>
              </w:rPr>
            </w:rPrChange>
          </w:rPr>
          <w:delText>Figure 14 - Interaction between the graph and the map</w:delText>
        </w:r>
        <w:r w:rsidDel="003F4056">
          <w:rPr>
            <w:noProof/>
            <w:webHidden/>
          </w:rPr>
          <w:tab/>
          <w:delText>12</w:delText>
        </w:r>
      </w:del>
    </w:p>
    <w:p w14:paraId="118A6539" w14:textId="22662C7A" w:rsidR="00C061BE" w:rsidDel="003F4056" w:rsidRDefault="00C061BE">
      <w:pPr>
        <w:pStyle w:val="TableofFigures"/>
        <w:tabs>
          <w:tab w:val="right" w:leader="dot" w:pos="9350"/>
        </w:tabs>
        <w:rPr>
          <w:del w:id="353" w:author="Grace Yuan" w:date="2022-02-13T13:17:00Z"/>
          <w:noProof/>
        </w:rPr>
      </w:pPr>
      <w:del w:id="354" w:author="Grace Yuan" w:date="2022-02-13T13:17:00Z">
        <w:r w:rsidRPr="003F4056" w:rsidDel="003F4056">
          <w:rPr>
            <w:noProof/>
            <w:rPrChange w:id="355" w:author="Grace Yuan" w:date="2022-02-13T13:17:00Z">
              <w:rPr>
                <w:rStyle w:val="Hyperlink"/>
                <w:noProof/>
              </w:rPr>
            </w:rPrChange>
          </w:rPr>
          <w:delText>Figure 15 – The bus animation function</w:delText>
        </w:r>
        <w:r w:rsidDel="003F4056">
          <w:rPr>
            <w:noProof/>
            <w:webHidden/>
          </w:rPr>
          <w:tab/>
          <w:delText>13</w:delText>
        </w:r>
      </w:del>
    </w:p>
    <w:p w14:paraId="0559F721" w14:textId="75CEA0F5" w:rsidR="00C061BE" w:rsidDel="003F4056" w:rsidRDefault="00C061BE">
      <w:pPr>
        <w:pStyle w:val="TableofFigures"/>
        <w:tabs>
          <w:tab w:val="right" w:leader="dot" w:pos="9350"/>
        </w:tabs>
        <w:rPr>
          <w:del w:id="356" w:author="Grace Yuan" w:date="2022-02-13T13:17:00Z"/>
          <w:noProof/>
        </w:rPr>
      </w:pPr>
      <w:del w:id="357" w:author="Grace Yuan" w:date="2022-02-13T13:17:00Z">
        <w:r w:rsidRPr="003F4056" w:rsidDel="003F4056">
          <w:rPr>
            <w:noProof/>
            <w:rPrChange w:id="358" w:author="Grace Yuan" w:date="2022-02-13T13:17:00Z">
              <w:rPr>
                <w:rStyle w:val="Hyperlink"/>
                <w:noProof/>
              </w:rPr>
            </w:rPrChange>
          </w:rPr>
          <w:delText>Figure 17 - The recovery time for Saturday vehicles graph</w:delText>
        </w:r>
        <w:r w:rsidDel="003F4056">
          <w:rPr>
            <w:noProof/>
            <w:webHidden/>
          </w:rPr>
          <w:tab/>
          <w:delText>14</w:delText>
        </w:r>
      </w:del>
    </w:p>
    <w:p w14:paraId="676A6209" w14:textId="656BE34C" w:rsidR="00C061BE" w:rsidDel="003F4056" w:rsidRDefault="00C061BE">
      <w:pPr>
        <w:pStyle w:val="TableofFigures"/>
        <w:tabs>
          <w:tab w:val="right" w:leader="dot" w:pos="9350"/>
        </w:tabs>
        <w:rPr>
          <w:del w:id="359" w:author="Grace Yuan" w:date="2022-02-13T13:17:00Z"/>
          <w:noProof/>
        </w:rPr>
      </w:pPr>
      <w:del w:id="360" w:author="Grace Yuan" w:date="2022-02-13T13:17:00Z">
        <w:r w:rsidRPr="003F4056" w:rsidDel="003F4056">
          <w:rPr>
            <w:noProof/>
            <w:rPrChange w:id="361" w:author="Grace Yuan" w:date="2022-02-13T13:17:00Z">
              <w:rPr>
                <w:rStyle w:val="Hyperlink"/>
                <w:noProof/>
              </w:rPr>
            </w:rPrChange>
          </w:rPr>
          <w:delText>Figure 18 - Details of Bus #1 and Bus #2</w:delText>
        </w:r>
        <w:r w:rsidDel="003F4056">
          <w:rPr>
            <w:noProof/>
            <w:webHidden/>
          </w:rPr>
          <w:tab/>
          <w:delText>15</w:delText>
        </w:r>
      </w:del>
    </w:p>
    <w:p w14:paraId="773FE42F" w14:textId="1FE2D4F1" w:rsidR="00C061BE" w:rsidDel="003F4056" w:rsidRDefault="00C061BE">
      <w:pPr>
        <w:pStyle w:val="TableofFigures"/>
        <w:tabs>
          <w:tab w:val="right" w:leader="dot" w:pos="9350"/>
        </w:tabs>
        <w:rPr>
          <w:del w:id="362" w:author="Grace Yuan" w:date="2022-02-13T13:17:00Z"/>
          <w:noProof/>
        </w:rPr>
      </w:pPr>
      <w:del w:id="363" w:author="Grace Yuan" w:date="2022-02-13T13:17:00Z">
        <w:r w:rsidRPr="003F4056" w:rsidDel="003F4056">
          <w:rPr>
            <w:noProof/>
            <w:rPrChange w:id="364" w:author="Grace Yuan" w:date="2022-02-13T13:17:00Z">
              <w:rPr>
                <w:rStyle w:val="Hyperlink"/>
                <w:noProof/>
              </w:rPr>
            </w:rPrChange>
          </w:rPr>
          <w:delText>Figure 19 - The energy consumption graphs</w:delText>
        </w:r>
        <w:r w:rsidDel="003F4056">
          <w:rPr>
            <w:noProof/>
            <w:webHidden/>
          </w:rPr>
          <w:tab/>
          <w:delText>16</w:delText>
        </w:r>
      </w:del>
    </w:p>
    <w:p w14:paraId="6921D502" w14:textId="21A2653D" w:rsidR="00C061BE" w:rsidDel="003F4056" w:rsidRDefault="00C061BE">
      <w:pPr>
        <w:pStyle w:val="TableofFigures"/>
        <w:tabs>
          <w:tab w:val="right" w:leader="dot" w:pos="9350"/>
        </w:tabs>
        <w:rPr>
          <w:del w:id="365" w:author="Grace Yuan" w:date="2022-02-13T13:17:00Z"/>
          <w:noProof/>
        </w:rPr>
      </w:pPr>
      <w:del w:id="366" w:author="Grace Yuan" w:date="2022-02-13T13:17:00Z">
        <w:r w:rsidRPr="003F4056" w:rsidDel="003F4056">
          <w:rPr>
            <w:noProof/>
            <w:rPrChange w:id="367" w:author="Grace Yuan" w:date="2022-02-13T13:17:00Z">
              <w:rPr>
                <w:rStyle w:val="Hyperlink"/>
                <w:noProof/>
              </w:rPr>
            </w:rPrChange>
          </w:rPr>
          <w:delText>Figure 20 - A comparison chart of 2019 total GHG Emissions by diesel buses vs. BEBs</w:delText>
        </w:r>
        <w:r w:rsidDel="003F4056">
          <w:rPr>
            <w:noProof/>
            <w:webHidden/>
          </w:rPr>
          <w:tab/>
          <w:delText>17</w:delText>
        </w:r>
      </w:del>
    </w:p>
    <w:p w14:paraId="51F5AA55" w14:textId="4E1C0F79" w:rsidR="00C061BE" w:rsidDel="003F4056" w:rsidRDefault="00C061BE">
      <w:pPr>
        <w:pStyle w:val="TableofFigures"/>
        <w:tabs>
          <w:tab w:val="right" w:leader="dot" w:pos="9350"/>
        </w:tabs>
        <w:rPr>
          <w:del w:id="368" w:author="Grace Yuan" w:date="2022-02-13T13:17:00Z"/>
          <w:noProof/>
        </w:rPr>
      </w:pPr>
      <w:del w:id="369" w:author="Grace Yuan" w:date="2022-02-13T13:17:00Z">
        <w:r w:rsidRPr="003F4056" w:rsidDel="003F4056">
          <w:rPr>
            <w:noProof/>
            <w:rPrChange w:id="370" w:author="Grace Yuan" w:date="2022-02-13T13:17:00Z">
              <w:rPr>
                <w:rStyle w:val="Hyperlink"/>
                <w:noProof/>
              </w:rPr>
            </w:rPrChange>
          </w:rPr>
          <w:delText>Figure 20 - 2019 Diesel usage by diesel buses at Burlington Transit</w:delText>
        </w:r>
        <w:r w:rsidDel="003F4056">
          <w:rPr>
            <w:noProof/>
            <w:webHidden/>
          </w:rPr>
          <w:tab/>
          <w:delText>18</w:delText>
        </w:r>
      </w:del>
    </w:p>
    <w:p w14:paraId="58945B57" w14:textId="0473239F" w:rsidR="00C061BE" w:rsidDel="003F4056" w:rsidRDefault="00C061BE">
      <w:pPr>
        <w:pStyle w:val="TableofFigures"/>
        <w:tabs>
          <w:tab w:val="right" w:leader="dot" w:pos="9350"/>
        </w:tabs>
        <w:rPr>
          <w:del w:id="371" w:author="Grace Yuan" w:date="2022-02-13T13:17:00Z"/>
          <w:noProof/>
        </w:rPr>
      </w:pPr>
      <w:del w:id="372" w:author="Grace Yuan" w:date="2022-02-13T13:17:00Z">
        <w:r w:rsidRPr="003F4056" w:rsidDel="003F4056">
          <w:rPr>
            <w:noProof/>
            <w:rPrChange w:id="373" w:author="Grace Yuan" w:date="2022-02-13T13:17:00Z">
              <w:rPr>
                <w:rStyle w:val="Hyperlink"/>
                <w:noProof/>
              </w:rPr>
            </w:rPrChange>
          </w:rPr>
          <w:delText>Figure 21 – 2019 Diesel usage by diesel buses at Burlington Transit [Table 14 in the Burlington report]</w:delText>
        </w:r>
        <w:r w:rsidDel="003F4056">
          <w:rPr>
            <w:noProof/>
            <w:webHidden/>
          </w:rPr>
          <w:tab/>
          <w:delText>18</w:delText>
        </w:r>
      </w:del>
    </w:p>
    <w:p w14:paraId="4E80F7FD" w14:textId="1DF6EA3A" w:rsidR="00C061BE" w:rsidDel="003F4056" w:rsidRDefault="00C061BE">
      <w:pPr>
        <w:pStyle w:val="TableofFigures"/>
        <w:tabs>
          <w:tab w:val="right" w:leader="dot" w:pos="9350"/>
        </w:tabs>
        <w:rPr>
          <w:del w:id="374" w:author="Grace Yuan" w:date="2022-02-13T13:17:00Z"/>
          <w:noProof/>
        </w:rPr>
      </w:pPr>
      <w:del w:id="375" w:author="Grace Yuan" w:date="2022-02-13T13:17:00Z">
        <w:r w:rsidRPr="003F4056" w:rsidDel="003F4056">
          <w:rPr>
            <w:noProof/>
            <w:rPrChange w:id="376" w:author="Grace Yuan" w:date="2022-02-13T13:17:00Z">
              <w:rPr>
                <w:rStyle w:val="Hyperlink"/>
                <w:noProof/>
              </w:rPr>
            </w:rPrChange>
          </w:rPr>
          <w:delText>Figure 22 - Annual GHG emissions from electricity(no diesel heater)</w:delText>
        </w:r>
        <w:r w:rsidDel="003F4056">
          <w:rPr>
            <w:noProof/>
            <w:webHidden/>
          </w:rPr>
          <w:tab/>
          <w:delText>18</w:delText>
        </w:r>
      </w:del>
    </w:p>
    <w:p w14:paraId="44B68784" w14:textId="0940F549" w:rsidR="00C061BE" w:rsidDel="003F4056" w:rsidRDefault="00C061BE">
      <w:pPr>
        <w:pStyle w:val="TableofFigures"/>
        <w:tabs>
          <w:tab w:val="right" w:leader="dot" w:pos="9350"/>
        </w:tabs>
        <w:rPr>
          <w:del w:id="377" w:author="Grace Yuan" w:date="2022-02-13T13:17:00Z"/>
          <w:noProof/>
        </w:rPr>
      </w:pPr>
      <w:del w:id="378" w:author="Grace Yuan" w:date="2022-02-13T13:17:00Z">
        <w:r w:rsidRPr="003F4056" w:rsidDel="003F4056">
          <w:rPr>
            <w:noProof/>
            <w:rPrChange w:id="379" w:author="Grace Yuan" w:date="2022-02-13T13:17:00Z">
              <w:rPr>
                <w:rStyle w:val="Hyperlink"/>
                <w:noProof/>
              </w:rPr>
            </w:rPrChange>
          </w:rPr>
          <w:delText>Figure 23 - Annual GHG emissions from electricity [Table 15 in the Burlington report]</w:delText>
        </w:r>
        <w:r w:rsidDel="003F4056">
          <w:rPr>
            <w:noProof/>
            <w:webHidden/>
          </w:rPr>
          <w:tab/>
          <w:delText>18</w:delText>
        </w:r>
      </w:del>
    </w:p>
    <w:p w14:paraId="2979AE4B" w14:textId="5197A674" w:rsidR="00C061BE" w:rsidDel="003F4056" w:rsidRDefault="00C061BE">
      <w:pPr>
        <w:pStyle w:val="TableofFigures"/>
        <w:tabs>
          <w:tab w:val="right" w:leader="dot" w:pos="9350"/>
        </w:tabs>
        <w:rPr>
          <w:del w:id="380" w:author="Grace Yuan" w:date="2022-02-13T13:17:00Z"/>
          <w:noProof/>
        </w:rPr>
      </w:pPr>
      <w:del w:id="381" w:author="Grace Yuan" w:date="2022-02-13T13:17:00Z">
        <w:r w:rsidRPr="003F4056" w:rsidDel="003F4056">
          <w:rPr>
            <w:noProof/>
            <w:rPrChange w:id="382" w:author="Grace Yuan" w:date="2022-02-13T13:17:00Z">
              <w:rPr>
                <w:rStyle w:val="Hyperlink"/>
                <w:noProof/>
              </w:rPr>
            </w:rPrChange>
          </w:rPr>
          <w:delText>Figure 24 – Monthly cost comparison between diesel buses and BEBs [Figure 28 from the Burlington report]</w:delText>
        </w:r>
        <w:r w:rsidDel="003F4056">
          <w:rPr>
            <w:noProof/>
            <w:webHidden/>
          </w:rPr>
          <w:tab/>
          <w:delText>19</w:delText>
        </w:r>
      </w:del>
    </w:p>
    <w:p w14:paraId="3C2036D5" w14:textId="05A00B18" w:rsidR="00C061BE" w:rsidDel="003F4056" w:rsidRDefault="00C061BE">
      <w:pPr>
        <w:pStyle w:val="TableofFigures"/>
        <w:tabs>
          <w:tab w:val="right" w:leader="dot" w:pos="9350"/>
        </w:tabs>
        <w:rPr>
          <w:del w:id="383" w:author="Grace Yuan" w:date="2022-02-13T13:17:00Z"/>
          <w:noProof/>
        </w:rPr>
      </w:pPr>
      <w:del w:id="384" w:author="Grace Yuan" w:date="2022-02-13T13:17:00Z">
        <w:r w:rsidRPr="003F4056" w:rsidDel="003F4056">
          <w:rPr>
            <w:noProof/>
            <w:rPrChange w:id="385" w:author="Grace Yuan" w:date="2022-02-13T13:17:00Z">
              <w:rPr>
                <w:rStyle w:val="Hyperlink"/>
                <w:noProof/>
              </w:rPr>
            </w:rPrChange>
          </w:rPr>
          <w:delText>Figure 25 - Monthly cost comparison between diesel buses and BEBs</w:delText>
        </w:r>
        <w:r w:rsidDel="003F4056">
          <w:rPr>
            <w:noProof/>
            <w:webHidden/>
          </w:rPr>
          <w:tab/>
          <w:delText>20</w:delText>
        </w:r>
      </w:del>
    </w:p>
    <w:p w14:paraId="3AE45D13" w14:textId="0318DE77" w:rsidR="00C061BE" w:rsidDel="003F4056" w:rsidRDefault="00C061BE">
      <w:pPr>
        <w:pStyle w:val="TableofFigures"/>
        <w:tabs>
          <w:tab w:val="right" w:leader="dot" w:pos="9350"/>
        </w:tabs>
        <w:rPr>
          <w:del w:id="386" w:author="Grace Yuan" w:date="2022-02-13T13:17:00Z"/>
          <w:noProof/>
        </w:rPr>
      </w:pPr>
      <w:del w:id="387" w:author="Grace Yuan" w:date="2022-02-13T13:17:00Z">
        <w:r w:rsidRPr="003F4056" w:rsidDel="003F4056">
          <w:rPr>
            <w:noProof/>
            <w:rPrChange w:id="388" w:author="Grace Yuan" w:date="2022-02-13T13:17:00Z">
              <w:rPr>
                <w:rStyle w:val="Hyperlink"/>
                <w:noProof/>
              </w:rPr>
            </w:rPrChange>
          </w:rPr>
          <w:delText>Figure 26 - Icon set</w:delText>
        </w:r>
        <w:r w:rsidDel="003F4056">
          <w:rPr>
            <w:noProof/>
            <w:webHidden/>
          </w:rPr>
          <w:tab/>
          <w:delText>20</w:delText>
        </w:r>
      </w:del>
    </w:p>
    <w:p w14:paraId="65D3779E" w14:textId="56A91592" w:rsidR="00C061BE" w:rsidDel="003F4056" w:rsidRDefault="00C061BE">
      <w:pPr>
        <w:pStyle w:val="TableofFigures"/>
        <w:tabs>
          <w:tab w:val="right" w:leader="dot" w:pos="9350"/>
        </w:tabs>
        <w:rPr>
          <w:del w:id="389" w:author="Grace Yuan" w:date="2022-02-13T13:17:00Z"/>
          <w:noProof/>
        </w:rPr>
      </w:pPr>
      <w:del w:id="390" w:author="Grace Yuan" w:date="2022-02-13T13:17:00Z">
        <w:r w:rsidRPr="003F4056" w:rsidDel="003F4056">
          <w:rPr>
            <w:noProof/>
            <w:rPrChange w:id="391" w:author="Grace Yuan" w:date="2022-02-13T13:17:00Z">
              <w:rPr>
                <w:rStyle w:val="Hyperlink"/>
                <w:noProof/>
              </w:rPr>
            </w:rPrChange>
          </w:rPr>
          <w:delText>Figure 27 - The About page</w:delText>
        </w:r>
        <w:r w:rsidDel="003F4056">
          <w:rPr>
            <w:noProof/>
            <w:webHidden/>
          </w:rPr>
          <w:tab/>
          <w:delText>21</w:delText>
        </w:r>
      </w:del>
    </w:p>
    <w:p w14:paraId="7CA0E0CE" w14:textId="7EBFD9A7" w:rsidR="00C061BE" w:rsidDel="003F4056" w:rsidRDefault="00C061BE">
      <w:pPr>
        <w:pStyle w:val="TableofFigures"/>
        <w:tabs>
          <w:tab w:val="right" w:leader="dot" w:pos="9350"/>
        </w:tabs>
        <w:rPr>
          <w:del w:id="392" w:author="Grace Yuan" w:date="2022-02-13T13:17:00Z"/>
          <w:noProof/>
        </w:rPr>
      </w:pPr>
      <w:del w:id="393" w:author="Grace Yuan" w:date="2022-02-13T13:17:00Z">
        <w:r w:rsidRPr="003F4056" w:rsidDel="003F4056">
          <w:rPr>
            <w:noProof/>
            <w:rPrChange w:id="394" w:author="Grace Yuan" w:date="2022-02-13T13:17:00Z">
              <w:rPr>
                <w:rStyle w:val="Hyperlink"/>
                <w:noProof/>
              </w:rPr>
            </w:rPrChange>
          </w:rPr>
          <w:delText>Figure 28 - The Contact page</w:delText>
        </w:r>
        <w:r w:rsidDel="003F4056">
          <w:rPr>
            <w:noProof/>
            <w:webHidden/>
          </w:rPr>
          <w:tab/>
          <w:delText>22</w:delText>
        </w:r>
      </w:del>
    </w:p>
    <w:p w14:paraId="42DD3B11" w14:textId="263A7B5B" w:rsidR="00C061BE" w:rsidDel="003F4056" w:rsidRDefault="00C061BE">
      <w:pPr>
        <w:pStyle w:val="TableofFigures"/>
        <w:tabs>
          <w:tab w:val="right" w:leader="dot" w:pos="9350"/>
        </w:tabs>
        <w:rPr>
          <w:del w:id="395" w:author="Grace Yuan" w:date="2022-02-13T13:17:00Z"/>
          <w:noProof/>
        </w:rPr>
      </w:pPr>
      <w:del w:id="396" w:author="Grace Yuan" w:date="2022-02-13T13:17:00Z">
        <w:r w:rsidRPr="003F4056" w:rsidDel="003F4056">
          <w:rPr>
            <w:noProof/>
            <w:rPrChange w:id="397" w:author="Grace Yuan" w:date="2022-02-13T13:17:00Z">
              <w:rPr>
                <w:rStyle w:val="Hyperlink"/>
                <w:noProof/>
              </w:rPr>
            </w:rPrChange>
          </w:rPr>
          <w:delText>Figure 29 - Mapbox libraries</w:delText>
        </w:r>
        <w:r w:rsidDel="003F4056">
          <w:rPr>
            <w:noProof/>
            <w:webHidden/>
          </w:rPr>
          <w:tab/>
          <w:delText>23</w:delText>
        </w:r>
      </w:del>
    </w:p>
    <w:p w14:paraId="3C2FDB4F" w14:textId="7CC1FF82" w:rsidR="00C061BE" w:rsidDel="003F4056" w:rsidRDefault="00C061BE">
      <w:pPr>
        <w:pStyle w:val="TableofFigures"/>
        <w:tabs>
          <w:tab w:val="right" w:leader="dot" w:pos="9350"/>
        </w:tabs>
        <w:rPr>
          <w:del w:id="398" w:author="Grace Yuan" w:date="2022-02-13T13:17:00Z"/>
          <w:noProof/>
        </w:rPr>
      </w:pPr>
      <w:del w:id="399" w:author="Grace Yuan" w:date="2022-02-13T13:17:00Z">
        <w:r w:rsidRPr="003F4056" w:rsidDel="003F4056">
          <w:rPr>
            <w:noProof/>
            <w:rPrChange w:id="400" w:author="Grace Yuan" w:date="2022-02-13T13:17:00Z">
              <w:rPr>
                <w:rStyle w:val="Hyperlink"/>
                <w:noProof/>
              </w:rPr>
            </w:rPrChange>
          </w:rPr>
          <w:delText>Figure 30 - Add maps to HTML</w:delText>
        </w:r>
        <w:r w:rsidDel="003F4056">
          <w:rPr>
            <w:noProof/>
            <w:webHidden/>
          </w:rPr>
          <w:tab/>
          <w:delText>23</w:delText>
        </w:r>
      </w:del>
    </w:p>
    <w:p w14:paraId="12FD4144" w14:textId="014133A9" w:rsidR="00C061BE" w:rsidDel="003F4056" w:rsidRDefault="00C061BE">
      <w:pPr>
        <w:pStyle w:val="TableofFigures"/>
        <w:tabs>
          <w:tab w:val="right" w:leader="dot" w:pos="9350"/>
        </w:tabs>
        <w:rPr>
          <w:del w:id="401" w:author="Grace Yuan" w:date="2022-02-13T13:17:00Z"/>
          <w:noProof/>
        </w:rPr>
      </w:pPr>
      <w:del w:id="402" w:author="Grace Yuan" w:date="2022-02-13T13:17:00Z">
        <w:r w:rsidRPr="003F4056" w:rsidDel="003F4056">
          <w:rPr>
            <w:noProof/>
            <w:rPrChange w:id="403" w:author="Grace Yuan" w:date="2022-02-13T13:17:00Z">
              <w:rPr>
                <w:rStyle w:val="Hyperlink"/>
                <w:noProof/>
              </w:rPr>
            </w:rPrChange>
          </w:rPr>
          <w:delText>Figure 31 - Add any map related functions under map.on ('load', function(){})</w:delText>
        </w:r>
        <w:r w:rsidDel="003F4056">
          <w:rPr>
            <w:noProof/>
            <w:webHidden/>
          </w:rPr>
          <w:tab/>
          <w:delText>23</w:delText>
        </w:r>
      </w:del>
    </w:p>
    <w:p w14:paraId="18BD7FD5" w14:textId="2C1FDF52" w:rsidR="00C061BE" w:rsidDel="003F4056" w:rsidRDefault="00C061BE">
      <w:pPr>
        <w:pStyle w:val="TableofFigures"/>
        <w:tabs>
          <w:tab w:val="right" w:leader="dot" w:pos="9350"/>
        </w:tabs>
        <w:rPr>
          <w:del w:id="404" w:author="Grace Yuan" w:date="2022-02-13T13:17:00Z"/>
          <w:noProof/>
        </w:rPr>
      </w:pPr>
      <w:del w:id="405" w:author="Grace Yuan" w:date="2022-02-13T13:17:00Z">
        <w:r w:rsidRPr="003F4056" w:rsidDel="003F4056">
          <w:rPr>
            <w:noProof/>
            <w:rPrChange w:id="406" w:author="Grace Yuan" w:date="2022-02-13T13:17:00Z">
              <w:rPr>
                <w:rStyle w:val="Hyperlink"/>
                <w:noProof/>
              </w:rPr>
            </w:rPrChange>
          </w:rPr>
          <w:delText>Figure 32 - How to embed a graph from Observable</w:delText>
        </w:r>
        <w:r w:rsidDel="003F4056">
          <w:rPr>
            <w:noProof/>
            <w:webHidden/>
          </w:rPr>
          <w:tab/>
          <w:delText>24</w:delText>
        </w:r>
      </w:del>
    </w:p>
    <w:p w14:paraId="38DDD5B6" w14:textId="57511BDD" w:rsidR="00C061BE" w:rsidDel="003F4056" w:rsidRDefault="00C061BE">
      <w:pPr>
        <w:pStyle w:val="TableofFigures"/>
        <w:tabs>
          <w:tab w:val="right" w:leader="dot" w:pos="9350"/>
        </w:tabs>
        <w:rPr>
          <w:del w:id="407" w:author="Grace Yuan" w:date="2022-02-13T13:17:00Z"/>
          <w:noProof/>
        </w:rPr>
      </w:pPr>
      <w:del w:id="408" w:author="Grace Yuan" w:date="2022-02-13T13:17:00Z">
        <w:r w:rsidRPr="003F4056" w:rsidDel="003F4056">
          <w:rPr>
            <w:noProof/>
            <w:rPrChange w:id="409" w:author="Grace Yuan" w:date="2022-02-13T13:17:00Z">
              <w:rPr>
                <w:rStyle w:val="Hyperlink"/>
                <w:noProof/>
              </w:rPr>
            </w:rPrChange>
          </w:rPr>
          <w:delText>Figure 33 - Fork the notebook to start editing</w:delText>
        </w:r>
        <w:r w:rsidDel="003F4056">
          <w:rPr>
            <w:noProof/>
            <w:webHidden/>
          </w:rPr>
          <w:tab/>
          <w:delText>25</w:delText>
        </w:r>
      </w:del>
    </w:p>
    <w:p w14:paraId="315C7DF6" w14:textId="6A033020" w:rsidR="00C061BE" w:rsidDel="003F4056" w:rsidRDefault="00C061BE">
      <w:pPr>
        <w:pStyle w:val="TableofFigures"/>
        <w:tabs>
          <w:tab w:val="right" w:leader="dot" w:pos="9350"/>
        </w:tabs>
        <w:rPr>
          <w:del w:id="410" w:author="Grace Yuan" w:date="2022-02-13T13:17:00Z"/>
          <w:noProof/>
        </w:rPr>
      </w:pPr>
      <w:del w:id="411" w:author="Grace Yuan" w:date="2022-02-13T13:17:00Z">
        <w:r w:rsidRPr="003F4056" w:rsidDel="003F4056">
          <w:rPr>
            <w:noProof/>
            <w:rPrChange w:id="412" w:author="Grace Yuan" w:date="2022-02-13T13:17:00Z">
              <w:rPr>
                <w:rStyle w:val="Hyperlink"/>
                <w:noProof/>
              </w:rPr>
            </w:rPrChange>
          </w:rPr>
          <w:delText>Figure 34 - Replace the data</w:delText>
        </w:r>
        <w:r w:rsidDel="003F4056">
          <w:rPr>
            <w:noProof/>
            <w:webHidden/>
          </w:rPr>
          <w:tab/>
          <w:delText>25</w:delText>
        </w:r>
      </w:del>
    </w:p>
    <w:p w14:paraId="44590DD9" w14:textId="57123267" w:rsidR="00C061BE" w:rsidDel="003F4056" w:rsidRDefault="00C061BE">
      <w:pPr>
        <w:pStyle w:val="TableofFigures"/>
        <w:tabs>
          <w:tab w:val="right" w:leader="dot" w:pos="9350"/>
        </w:tabs>
        <w:rPr>
          <w:del w:id="413" w:author="Grace Yuan" w:date="2022-02-13T13:17:00Z"/>
          <w:noProof/>
        </w:rPr>
      </w:pPr>
      <w:del w:id="414" w:author="Grace Yuan" w:date="2022-02-13T13:17:00Z">
        <w:r w:rsidRPr="003F4056" w:rsidDel="003F4056">
          <w:rPr>
            <w:noProof/>
            <w:rPrChange w:id="415" w:author="Grace Yuan" w:date="2022-02-13T13:17:00Z">
              <w:rPr>
                <w:rStyle w:val="Hyperlink"/>
                <w:noProof/>
              </w:rPr>
            </w:rPrChange>
          </w:rPr>
          <w:delText>Figure 35 - Asset overview in Excel spreadsheet</w:delText>
        </w:r>
        <w:r w:rsidDel="003F4056">
          <w:rPr>
            <w:noProof/>
            <w:webHidden/>
          </w:rPr>
          <w:tab/>
          <w:delText>26</w:delText>
        </w:r>
      </w:del>
    </w:p>
    <w:p w14:paraId="2775229D" w14:textId="21B966D6" w:rsidR="00C061BE" w:rsidDel="003F4056" w:rsidRDefault="00C061BE">
      <w:pPr>
        <w:pStyle w:val="TableofFigures"/>
        <w:tabs>
          <w:tab w:val="right" w:leader="dot" w:pos="9350"/>
        </w:tabs>
        <w:rPr>
          <w:del w:id="416" w:author="Grace Yuan" w:date="2022-02-13T13:17:00Z"/>
          <w:noProof/>
        </w:rPr>
      </w:pPr>
      <w:del w:id="417" w:author="Grace Yuan" w:date="2022-02-13T13:17:00Z">
        <w:r w:rsidRPr="003F4056" w:rsidDel="003F4056">
          <w:rPr>
            <w:noProof/>
            <w:rPrChange w:id="418" w:author="Grace Yuan" w:date="2022-02-13T13:17:00Z">
              <w:rPr>
                <w:rStyle w:val="Hyperlink"/>
                <w:noProof/>
              </w:rPr>
            </w:rPrChange>
          </w:rPr>
          <w:delText>Figure 36 – GoFullPage extension on Google Chrome</w:delText>
        </w:r>
        <w:r w:rsidDel="003F4056">
          <w:rPr>
            <w:noProof/>
            <w:webHidden/>
          </w:rPr>
          <w:tab/>
          <w:delText>27</w:delText>
        </w:r>
      </w:del>
    </w:p>
    <w:p w14:paraId="53BDA046" w14:textId="0C78CD1C" w:rsidR="00C061BE" w:rsidDel="003F4056" w:rsidRDefault="00C061BE">
      <w:pPr>
        <w:pStyle w:val="TableofFigures"/>
        <w:tabs>
          <w:tab w:val="right" w:leader="dot" w:pos="9350"/>
        </w:tabs>
        <w:rPr>
          <w:del w:id="419" w:author="Grace Yuan" w:date="2022-02-13T13:17:00Z"/>
          <w:noProof/>
        </w:rPr>
      </w:pPr>
      <w:del w:id="420" w:author="Grace Yuan" w:date="2022-02-13T13:17:00Z">
        <w:r w:rsidRPr="003F4056" w:rsidDel="003F4056">
          <w:rPr>
            <w:noProof/>
            <w:rPrChange w:id="421" w:author="Grace Yuan" w:date="2022-02-13T13:17:00Z">
              <w:rPr>
                <w:rStyle w:val="Hyperlink"/>
                <w:noProof/>
              </w:rPr>
            </w:rPrChange>
          </w:rPr>
          <w:delText>Figure 37 - Examples of GoFullPage captures</w:delText>
        </w:r>
        <w:r w:rsidDel="003F4056">
          <w:rPr>
            <w:noProof/>
            <w:webHidden/>
          </w:rPr>
          <w:tab/>
          <w:delText>28</w:delText>
        </w:r>
      </w:del>
    </w:p>
    <w:p w14:paraId="0EC00ECE" w14:textId="2CBA82F6" w:rsidR="00A63386" w:rsidDel="00C061BE" w:rsidRDefault="00A63386">
      <w:pPr>
        <w:pStyle w:val="TableofFigures"/>
        <w:tabs>
          <w:tab w:val="right" w:leader="dot" w:pos="9350"/>
        </w:tabs>
        <w:rPr>
          <w:del w:id="422" w:author="Grace Yuan" w:date="2022-02-13T13:10:00Z"/>
          <w:noProof/>
        </w:rPr>
      </w:pPr>
      <w:del w:id="423" w:author="Grace Yuan" w:date="2022-02-13T13:10:00Z">
        <w:r w:rsidRPr="00C061BE" w:rsidDel="00C061BE">
          <w:rPr>
            <w:rStyle w:val="Hyperlink"/>
            <w:noProof/>
          </w:rPr>
          <w:delText>Figure 1 - Main libraries used for the prototype</w:delText>
        </w:r>
        <w:r w:rsidDel="00C061BE">
          <w:rPr>
            <w:noProof/>
            <w:webHidden/>
          </w:rPr>
          <w:tab/>
          <w:delText>1</w:delText>
        </w:r>
      </w:del>
    </w:p>
    <w:p w14:paraId="7904A4B6" w14:textId="4DC2448D" w:rsidR="00A63386" w:rsidDel="00C061BE" w:rsidRDefault="00A63386">
      <w:pPr>
        <w:pStyle w:val="TableofFigures"/>
        <w:tabs>
          <w:tab w:val="right" w:leader="dot" w:pos="9350"/>
        </w:tabs>
        <w:rPr>
          <w:del w:id="424" w:author="Grace Yuan" w:date="2022-02-13T13:10:00Z"/>
          <w:noProof/>
        </w:rPr>
      </w:pPr>
      <w:del w:id="425" w:author="Grace Yuan" w:date="2022-02-13T13:10:00Z">
        <w:r w:rsidRPr="00C061BE" w:rsidDel="00C061BE">
          <w:rPr>
            <w:rStyle w:val="Hyperlink"/>
            <w:noProof/>
          </w:rPr>
          <w:delText>Figure 2 - The Landing page: A national map with all the CUTRIC cities</w:delText>
        </w:r>
        <w:r w:rsidDel="00C061BE">
          <w:rPr>
            <w:noProof/>
            <w:webHidden/>
          </w:rPr>
          <w:tab/>
          <w:delText>5</w:delText>
        </w:r>
      </w:del>
    </w:p>
    <w:p w14:paraId="422FDCF1" w14:textId="3BE04425" w:rsidR="00A63386" w:rsidDel="00C061BE" w:rsidRDefault="00A63386">
      <w:pPr>
        <w:pStyle w:val="TableofFigures"/>
        <w:tabs>
          <w:tab w:val="right" w:leader="dot" w:pos="9350"/>
        </w:tabs>
        <w:rPr>
          <w:del w:id="426" w:author="Grace Yuan" w:date="2022-02-13T13:10:00Z"/>
          <w:noProof/>
        </w:rPr>
      </w:pPr>
      <w:del w:id="427" w:author="Grace Yuan" w:date="2022-02-13T13:10:00Z">
        <w:r w:rsidRPr="00C061BE" w:rsidDel="00C061BE">
          <w:rPr>
            <w:rStyle w:val="Hyperlink"/>
            <w:noProof/>
          </w:rPr>
          <w:delText>Figure 3 - The Landing page: Zoomed-in view of the city of Burlington</w:delText>
        </w:r>
        <w:r w:rsidDel="00C061BE">
          <w:rPr>
            <w:noProof/>
            <w:webHidden/>
          </w:rPr>
          <w:tab/>
          <w:delText>6</w:delText>
        </w:r>
      </w:del>
    </w:p>
    <w:p w14:paraId="413BE916" w14:textId="652109CA" w:rsidR="00A63386" w:rsidDel="00C061BE" w:rsidRDefault="00A63386">
      <w:pPr>
        <w:pStyle w:val="TableofFigures"/>
        <w:tabs>
          <w:tab w:val="right" w:leader="dot" w:pos="9350"/>
        </w:tabs>
        <w:rPr>
          <w:del w:id="428" w:author="Grace Yuan" w:date="2022-02-13T13:10:00Z"/>
          <w:noProof/>
        </w:rPr>
      </w:pPr>
      <w:del w:id="429" w:author="Grace Yuan" w:date="2022-02-13T13:10:00Z">
        <w:r w:rsidRPr="00C061BE" w:rsidDel="00C061BE">
          <w:rPr>
            <w:rStyle w:val="Hyperlink"/>
            <w:noProof/>
          </w:rPr>
          <w:delText>Figure 4 - Main codes for the city listing functions</w:delText>
        </w:r>
        <w:r w:rsidDel="00C061BE">
          <w:rPr>
            <w:noProof/>
            <w:webHidden/>
          </w:rPr>
          <w:tab/>
          <w:delText>6</w:delText>
        </w:r>
      </w:del>
    </w:p>
    <w:p w14:paraId="3269BB2C" w14:textId="4E41323A" w:rsidR="00A63386" w:rsidDel="00C061BE" w:rsidRDefault="00A63386">
      <w:pPr>
        <w:pStyle w:val="TableofFigures"/>
        <w:tabs>
          <w:tab w:val="right" w:leader="dot" w:pos="9350"/>
        </w:tabs>
        <w:rPr>
          <w:del w:id="430" w:author="Grace Yuan" w:date="2022-02-13T13:10:00Z"/>
          <w:noProof/>
        </w:rPr>
      </w:pPr>
      <w:del w:id="431" w:author="Grace Yuan" w:date="2022-02-13T13:10:00Z">
        <w:r w:rsidRPr="00C061BE" w:rsidDel="00C061BE">
          <w:rPr>
            <w:rStyle w:val="Hyperlink"/>
            <w:noProof/>
          </w:rPr>
          <w:delText>Figure 5 - Customize the link under Feature Properties</w:delText>
        </w:r>
        <w:r w:rsidDel="00C061BE">
          <w:rPr>
            <w:noProof/>
            <w:webHidden/>
          </w:rPr>
          <w:tab/>
          <w:delText>6</w:delText>
        </w:r>
      </w:del>
    </w:p>
    <w:p w14:paraId="1D3E5A15" w14:textId="18FE616D" w:rsidR="00A63386" w:rsidDel="00C061BE" w:rsidRDefault="00A63386">
      <w:pPr>
        <w:pStyle w:val="TableofFigures"/>
        <w:tabs>
          <w:tab w:val="right" w:leader="dot" w:pos="9350"/>
        </w:tabs>
        <w:rPr>
          <w:del w:id="432" w:author="Grace Yuan" w:date="2022-02-13T13:10:00Z"/>
          <w:noProof/>
        </w:rPr>
      </w:pPr>
      <w:del w:id="433" w:author="Grace Yuan" w:date="2022-02-13T13:10:00Z">
        <w:r w:rsidRPr="00C061BE" w:rsidDel="00C061BE">
          <w:rPr>
            <w:rStyle w:val="Hyperlink"/>
            <w:noProof/>
          </w:rPr>
          <w:delText>Figure 6 - The Simulation Results page</w:delText>
        </w:r>
        <w:r w:rsidDel="00C061BE">
          <w:rPr>
            <w:noProof/>
            <w:webHidden/>
          </w:rPr>
          <w:tab/>
          <w:delText>7</w:delText>
        </w:r>
      </w:del>
    </w:p>
    <w:p w14:paraId="7C129BF6" w14:textId="7CB1E099" w:rsidR="00A63386" w:rsidDel="00C061BE" w:rsidRDefault="00A63386">
      <w:pPr>
        <w:pStyle w:val="TableofFigures"/>
        <w:tabs>
          <w:tab w:val="right" w:leader="dot" w:pos="9350"/>
        </w:tabs>
        <w:rPr>
          <w:del w:id="434" w:author="Grace Yuan" w:date="2022-02-13T13:10:00Z"/>
          <w:noProof/>
        </w:rPr>
      </w:pPr>
      <w:del w:id="435" w:author="Grace Yuan" w:date="2022-02-13T13:10:00Z">
        <w:r w:rsidRPr="00C061BE" w:rsidDel="00C061BE">
          <w:rPr>
            <w:rStyle w:val="Hyperlink"/>
            <w:noProof/>
          </w:rPr>
          <w:delText>Figure 7 – Example of Drop down menu</w:delText>
        </w:r>
        <w:r w:rsidDel="00C061BE">
          <w:rPr>
            <w:noProof/>
            <w:webHidden/>
          </w:rPr>
          <w:tab/>
          <w:delText>8</w:delText>
        </w:r>
      </w:del>
    </w:p>
    <w:p w14:paraId="70F61F61" w14:textId="2BCB31C9" w:rsidR="00A63386" w:rsidDel="00C061BE" w:rsidRDefault="00A63386">
      <w:pPr>
        <w:pStyle w:val="TableofFigures"/>
        <w:tabs>
          <w:tab w:val="right" w:leader="dot" w:pos="9350"/>
        </w:tabs>
        <w:rPr>
          <w:del w:id="436" w:author="Grace Yuan" w:date="2022-02-13T13:10:00Z"/>
          <w:noProof/>
        </w:rPr>
      </w:pPr>
      <w:del w:id="437" w:author="Grace Yuan" w:date="2022-02-13T13:10:00Z">
        <w:r w:rsidRPr="00C061BE" w:rsidDel="00C061BE">
          <w:rPr>
            <w:rStyle w:val="Hyperlink"/>
            <w:noProof/>
          </w:rPr>
          <w:delText>Figure 8 - Drop down menu code and graphs inside</w:delText>
        </w:r>
        <w:r w:rsidDel="00C061BE">
          <w:rPr>
            <w:noProof/>
            <w:webHidden/>
          </w:rPr>
          <w:tab/>
          <w:delText>8</w:delText>
        </w:r>
      </w:del>
    </w:p>
    <w:p w14:paraId="2D1EC58C" w14:textId="7A6AD19C" w:rsidR="00A63386" w:rsidDel="00C061BE" w:rsidRDefault="00A63386">
      <w:pPr>
        <w:pStyle w:val="TableofFigures"/>
        <w:tabs>
          <w:tab w:val="right" w:leader="dot" w:pos="9350"/>
        </w:tabs>
        <w:rPr>
          <w:del w:id="438" w:author="Grace Yuan" w:date="2022-02-13T13:10:00Z"/>
          <w:noProof/>
        </w:rPr>
      </w:pPr>
      <w:del w:id="439" w:author="Grace Yuan" w:date="2022-02-13T13:10:00Z">
        <w:r w:rsidRPr="00C061BE" w:rsidDel="00C061BE">
          <w:rPr>
            <w:rStyle w:val="Hyperlink"/>
            <w:noProof/>
          </w:rPr>
          <w:delText>Figure 9 - Figure 9 in the Burlington report</w:delText>
        </w:r>
        <w:r w:rsidDel="00C061BE">
          <w:rPr>
            <w:noProof/>
            <w:webHidden/>
          </w:rPr>
          <w:tab/>
          <w:delText>9</w:delText>
        </w:r>
      </w:del>
    </w:p>
    <w:p w14:paraId="108D68B3" w14:textId="693947CE" w:rsidR="00A63386" w:rsidDel="00C061BE" w:rsidRDefault="00A63386">
      <w:pPr>
        <w:pStyle w:val="TableofFigures"/>
        <w:tabs>
          <w:tab w:val="right" w:leader="dot" w:pos="9350"/>
        </w:tabs>
        <w:rPr>
          <w:del w:id="440" w:author="Grace Yuan" w:date="2022-02-13T13:10:00Z"/>
          <w:noProof/>
        </w:rPr>
      </w:pPr>
      <w:del w:id="441" w:author="Grace Yuan" w:date="2022-02-13T13:10:00Z">
        <w:r w:rsidRPr="00C061BE" w:rsidDel="00C061BE">
          <w:rPr>
            <w:rStyle w:val="Hyperlink"/>
            <w:noProof/>
          </w:rPr>
          <w:delText>Figure 10 - Range Analysis – Weekday</w:delText>
        </w:r>
        <w:r w:rsidDel="00C061BE">
          <w:rPr>
            <w:noProof/>
            <w:webHidden/>
          </w:rPr>
          <w:tab/>
          <w:delText>9</w:delText>
        </w:r>
      </w:del>
    </w:p>
    <w:p w14:paraId="1BF65087" w14:textId="6D10D6A7" w:rsidR="00A63386" w:rsidDel="00C061BE" w:rsidRDefault="00A63386">
      <w:pPr>
        <w:pStyle w:val="TableofFigures"/>
        <w:tabs>
          <w:tab w:val="right" w:leader="dot" w:pos="9350"/>
        </w:tabs>
        <w:rPr>
          <w:del w:id="442" w:author="Grace Yuan" w:date="2022-02-13T13:10:00Z"/>
          <w:noProof/>
        </w:rPr>
      </w:pPr>
      <w:del w:id="443" w:author="Grace Yuan" w:date="2022-02-13T13:10:00Z">
        <w:r w:rsidRPr="00C061BE" w:rsidDel="00C061BE">
          <w:rPr>
            <w:rStyle w:val="Hyperlink"/>
            <w:noProof/>
          </w:rPr>
          <w:delText>Figure 11 - Range Analysis – Saturday and Sunday</w:delText>
        </w:r>
        <w:r w:rsidDel="00C061BE">
          <w:rPr>
            <w:noProof/>
            <w:webHidden/>
          </w:rPr>
          <w:tab/>
          <w:delText>9</w:delText>
        </w:r>
      </w:del>
    </w:p>
    <w:p w14:paraId="537C190B" w14:textId="68850D6B" w:rsidR="00A63386" w:rsidDel="00C061BE" w:rsidRDefault="00A63386">
      <w:pPr>
        <w:pStyle w:val="TableofFigures"/>
        <w:tabs>
          <w:tab w:val="right" w:leader="dot" w:pos="9350"/>
        </w:tabs>
        <w:rPr>
          <w:del w:id="444" w:author="Grace Yuan" w:date="2022-02-13T13:10:00Z"/>
          <w:noProof/>
        </w:rPr>
      </w:pPr>
      <w:del w:id="445" w:author="Grace Yuan" w:date="2022-02-13T13:10:00Z">
        <w:r w:rsidRPr="00C061BE" w:rsidDel="00C061BE">
          <w:rPr>
            <w:rStyle w:val="Hyperlink"/>
            <w:noProof/>
          </w:rPr>
          <w:delText>Figure 12 - Figure 5 in the Burlington report</w:delText>
        </w:r>
        <w:r w:rsidDel="00C061BE">
          <w:rPr>
            <w:noProof/>
            <w:webHidden/>
          </w:rPr>
          <w:tab/>
          <w:delText>10</w:delText>
        </w:r>
      </w:del>
    </w:p>
    <w:p w14:paraId="5AD99835" w14:textId="1AA9D734" w:rsidR="00A63386" w:rsidDel="00C061BE" w:rsidRDefault="00A63386">
      <w:pPr>
        <w:pStyle w:val="TableofFigures"/>
        <w:tabs>
          <w:tab w:val="right" w:leader="dot" w:pos="9350"/>
        </w:tabs>
        <w:rPr>
          <w:del w:id="446" w:author="Grace Yuan" w:date="2022-02-13T13:10:00Z"/>
          <w:noProof/>
        </w:rPr>
      </w:pPr>
      <w:del w:id="447" w:author="Grace Yuan" w:date="2022-02-13T13:10:00Z">
        <w:r w:rsidRPr="00C061BE" w:rsidDel="00C061BE">
          <w:rPr>
            <w:rStyle w:val="Hyperlink"/>
            <w:noProof/>
          </w:rPr>
          <w:delText>Figure 13 - Success rate of one-to-one replacement of diesel buses with BEBs</w:delText>
        </w:r>
        <w:r w:rsidDel="00C061BE">
          <w:rPr>
            <w:noProof/>
            <w:webHidden/>
          </w:rPr>
          <w:tab/>
          <w:delText>10</w:delText>
        </w:r>
      </w:del>
    </w:p>
    <w:p w14:paraId="68B10198" w14:textId="3AA79213" w:rsidR="00A63386" w:rsidDel="00C061BE" w:rsidRDefault="00A63386">
      <w:pPr>
        <w:pStyle w:val="TableofFigures"/>
        <w:tabs>
          <w:tab w:val="right" w:leader="dot" w:pos="9350"/>
        </w:tabs>
        <w:rPr>
          <w:del w:id="448" w:author="Grace Yuan" w:date="2022-02-13T13:10:00Z"/>
          <w:noProof/>
        </w:rPr>
      </w:pPr>
      <w:del w:id="449" w:author="Grace Yuan" w:date="2022-02-13T13:10:00Z">
        <w:r w:rsidRPr="00C061BE" w:rsidDel="00C061BE">
          <w:rPr>
            <w:rStyle w:val="Hyperlink"/>
            <w:noProof/>
          </w:rPr>
          <w:delText>Figure 14 - Interaction between the graph and the map</w:delText>
        </w:r>
        <w:r w:rsidDel="00C061BE">
          <w:rPr>
            <w:noProof/>
            <w:webHidden/>
          </w:rPr>
          <w:tab/>
          <w:delText>11</w:delText>
        </w:r>
      </w:del>
    </w:p>
    <w:p w14:paraId="699703FA" w14:textId="083CCDF6" w:rsidR="00A63386" w:rsidDel="00C061BE" w:rsidRDefault="00A63386">
      <w:pPr>
        <w:pStyle w:val="TableofFigures"/>
        <w:tabs>
          <w:tab w:val="right" w:leader="dot" w:pos="9350"/>
        </w:tabs>
        <w:rPr>
          <w:del w:id="450" w:author="Grace Yuan" w:date="2022-02-13T13:10:00Z"/>
          <w:noProof/>
        </w:rPr>
      </w:pPr>
      <w:del w:id="451" w:author="Grace Yuan" w:date="2022-02-13T13:10:00Z">
        <w:r w:rsidRPr="00C061BE" w:rsidDel="00C061BE">
          <w:rPr>
            <w:rStyle w:val="Hyperlink"/>
            <w:noProof/>
          </w:rPr>
          <w:delText>Figure 15 – The bus animation function</w:delText>
        </w:r>
        <w:r w:rsidDel="00C061BE">
          <w:rPr>
            <w:noProof/>
            <w:webHidden/>
          </w:rPr>
          <w:tab/>
          <w:delText>12</w:delText>
        </w:r>
      </w:del>
    </w:p>
    <w:p w14:paraId="61806CE7" w14:textId="25CD1891" w:rsidR="00A63386" w:rsidDel="00C061BE" w:rsidRDefault="00A63386">
      <w:pPr>
        <w:pStyle w:val="TableofFigures"/>
        <w:tabs>
          <w:tab w:val="right" w:leader="dot" w:pos="9350"/>
        </w:tabs>
        <w:rPr>
          <w:del w:id="452" w:author="Grace Yuan" w:date="2022-02-13T13:10:00Z"/>
          <w:noProof/>
        </w:rPr>
      </w:pPr>
      <w:del w:id="453" w:author="Grace Yuan" w:date="2022-02-13T13:10:00Z">
        <w:r w:rsidRPr="00C061BE" w:rsidDel="00C061BE">
          <w:rPr>
            <w:rStyle w:val="Hyperlink"/>
            <w:noProof/>
          </w:rPr>
          <w:delText>Figure 17 - The recovery time for Saturday vehicles graph</w:delText>
        </w:r>
        <w:r w:rsidDel="00C061BE">
          <w:rPr>
            <w:noProof/>
            <w:webHidden/>
          </w:rPr>
          <w:tab/>
          <w:delText>13</w:delText>
        </w:r>
      </w:del>
    </w:p>
    <w:p w14:paraId="16DEC704" w14:textId="075F27BC" w:rsidR="00A63386" w:rsidDel="00C061BE" w:rsidRDefault="00A63386">
      <w:pPr>
        <w:pStyle w:val="TableofFigures"/>
        <w:tabs>
          <w:tab w:val="right" w:leader="dot" w:pos="9350"/>
        </w:tabs>
        <w:rPr>
          <w:del w:id="454" w:author="Grace Yuan" w:date="2022-02-13T13:10:00Z"/>
          <w:noProof/>
        </w:rPr>
      </w:pPr>
      <w:del w:id="455" w:author="Grace Yuan" w:date="2022-02-13T13:10:00Z">
        <w:r w:rsidRPr="00C061BE" w:rsidDel="00C061BE">
          <w:rPr>
            <w:rStyle w:val="Hyperlink"/>
            <w:noProof/>
          </w:rPr>
          <w:delText>Figure 18 - Details of Bus #1 and Bus #2</w:delText>
        </w:r>
        <w:r w:rsidDel="00C061BE">
          <w:rPr>
            <w:noProof/>
            <w:webHidden/>
          </w:rPr>
          <w:tab/>
          <w:delText>14</w:delText>
        </w:r>
      </w:del>
    </w:p>
    <w:p w14:paraId="7B85A9E9" w14:textId="42C774C6" w:rsidR="00A63386" w:rsidDel="00C061BE" w:rsidRDefault="00A63386">
      <w:pPr>
        <w:pStyle w:val="TableofFigures"/>
        <w:tabs>
          <w:tab w:val="right" w:leader="dot" w:pos="9350"/>
        </w:tabs>
        <w:rPr>
          <w:del w:id="456" w:author="Grace Yuan" w:date="2022-02-13T13:10:00Z"/>
          <w:noProof/>
        </w:rPr>
      </w:pPr>
      <w:del w:id="457" w:author="Grace Yuan" w:date="2022-02-13T13:10:00Z">
        <w:r w:rsidRPr="00C061BE" w:rsidDel="00C061BE">
          <w:rPr>
            <w:rStyle w:val="Hyperlink"/>
            <w:noProof/>
          </w:rPr>
          <w:delText>Figure 19 - The energy consumption graphs</w:delText>
        </w:r>
        <w:r w:rsidDel="00C061BE">
          <w:rPr>
            <w:noProof/>
            <w:webHidden/>
          </w:rPr>
          <w:tab/>
          <w:delText>15</w:delText>
        </w:r>
      </w:del>
    </w:p>
    <w:p w14:paraId="51D43818" w14:textId="347774BB" w:rsidR="00A63386" w:rsidDel="00C061BE" w:rsidRDefault="00A63386">
      <w:pPr>
        <w:pStyle w:val="TableofFigures"/>
        <w:tabs>
          <w:tab w:val="right" w:leader="dot" w:pos="9350"/>
        </w:tabs>
        <w:rPr>
          <w:del w:id="458" w:author="Grace Yuan" w:date="2022-02-13T13:10:00Z"/>
          <w:noProof/>
        </w:rPr>
      </w:pPr>
      <w:del w:id="459" w:author="Grace Yuan" w:date="2022-02-13T13:10:00Z">
        <w:r w:rsidRPr="00C061BE" w:rsidDel="00C061BE">
          <w:rPr>
            <w:rStyle w:val="Hyperlink"/>
            <w:noProof/>
          </w:rPr>
          <w:delText>Figure 20 - A comparison chart of 2019 total GHG Emissions by diesel buses vs. BEBs</w:delText>
        </w:r>
        <w:r w:rsidDel="00C061BE">
          <w:rPr>
            <w:noProof/>
            <w:webHidden/>
          </w:rPr>
          <w:tab/>
          <w:delText>16</w:delText>
        </w:r>
      </w:del>
    </w:p>
    <w:p w14:paraId="5578D2A6" w14:textId="7B2629B8" w:rsidR="00A63386" w:rsidDel="00C061BE" w:rsidRDefault="00A63386">
      <w:pPr>
        <w:pStyle w:val="TableofFigures"/>
        <w:tabs>
          <w:tab w:val="right" w:leader="dot" w:pos="9350"/>
        </w:tabs>
        <w:rPr>
          <w:del w:id="460" w:author="Grace Yuan" w:date="2022-02-13T13:10:00Z"/>
          <w:noProof/>
        </w:rPr>
      </w:pPr>
      <w:del w:id="461" w:author="Grace Yuan" w:date="2022-02-13T13:10:00Z">
        <w:r w:rsidRPr="00C061BE" w:rsidDel="00C061BE">
          <w:rPr>
            <w:rStyle w:val="Hyperlink"/>
            <w:noProof/>
          </w:rPr>
          <w:delText>Figure 22 - 2019 Diesel usage by diesel buses at Burlington Transit</w:delText>
        </w:r>
        <w:r w:rsidDel="00C061BE">
          <w:rPr>
            <w:noProof/>
            <w:webHidden/>
          </w:rPr>
          <w:tab/>
          <w:delText>17</w:delText>
        </w:r>
      </w:del>
    </w:p>
    <w:p w14:paraId="173613A8" w14:textId="59C778DF" w:rsidR="00A63386" w:rsidDel="00C061BE" w:rsidRDefault="00A63386">
      <w:pPr>
        <w:pStyle w:val="TableofFigures"/>
        <w:tabs>
          <w:tab w:val="right" w:leader="dot" w:pos="9350"/>
        </w:tabs>
        <w:rPr>
          <w:del w:id="462" w:author="Grace Yuan" w:date="2022-02-13T13:10:00Z"/>
          <w:noProof/>
        </w:rPr>
      </w:pPr>
      <w:del w:id="463" w:author="Grace Yuan" w:date="2022-02-13T13:10:00Z">
        <w:r w:rsidRPr="00C061BE" w:rsidDel="00C061BE">
          <w:rPr>
            <w:rStyle w:val="Hyperlink"/>
            <w:noProof/>
          </w:rPr>
          <w:delText>Figure 21 – 2019 Diesel usage by diesel buses at Burlington Transit [Table 14 in the Burlington report]</w:delText>
        </w:r>
        <w:r w:rsidDel="00C061BE">
          <w:rPr>
            <w:noProof/>
            <w:webHidden/>
          </w:rPr>
          <w:tab/>
          <w:delText>17</w:delText>
        </w:r>
      </w:del>
    </w:p>
    <w:p w14:paraId="109CD659" w14:textId="6A862AD5" w:rsidR="00A63386" w:rsidDel="00C061BE" w:rsidRDefault="00A63386">
      <w:pPr>
        <w:pStyle w:val="TableofFigures"/>
        <w:tabs>
          <w:tab w:val="right" w:leader="dot" w:pos="9350"/>
        </w:tabs>
        <w:rPr>
          <w:del w:id="464" w:author="Grace Yuan" w:date="2022-02-13T13:10:00Z"/>
          <w:noProof/>
        </w:rPr>
      </w:pPr>
      <w:del w:id="465" w:author="Grace Yuan" w:date="2022-02-13T13:10:00Z">
        <w:r w:rsidRPr="00C061BE" w:rsidDel="00C061BE">
          <w:rPr>
            <w:rStyle w:val="Hyperlink"/>
            <w:noProof/>
          </w:rPr>
          <w:delText>Figure 22 - Annual GHG emissions from electricity(no diesel heater)</w:delText>
        </w:r>
        <w:r w:rsidDel="00C061BE">
          <w:rPr>
            <w:noProof/>
            <w:webHidden/>
          </w:rPr>
          <w:tab/>
          <w:delText>17</w:delText>
        </w:r>
      </w:del>
    </w:p>
    <w:p w14:paraId="6BD7BE4A" w14:textId="1F046B11" w:rsidR="00A63386" w:rsidDel="00C061BE" w:rsidRDefault="00A63386">
      <w:pPr>
        <w:pStyle w:val="TableofFigures"/>
        <w:tabs>
          <w:tab w:val="right" w:leader="dot" w:pos="9350"/>
        </w:tabs>
        <w:rPr>
          <w:del w:id="466" w:author="Grace Yuan" w:date="2022-02-13T13:10:00Z"/>
          <w:noProof/>
        </w:rPr>
      </w:pPr>
      <w:del w:id="467" w:author="Grace Yuan" w:date="2022-02-13T13:10:00Z">
        <w:r w:rsidRPr="00C061BE" w:rsidDel="00C061BE">
          <w:rPr>
            <w:rStyle w:val="Hyperlink"/>
            <w:noProof/>
          </w:rPr>
          <w:delText>Figure 23 - Annual GHG emissions from electricity [Table 15 in the Burlington report]</w:delText>
        </w:r>
        <w:r w:rsidDel="00C061BE">
          <w:rPr>
            <w:noProof/>
            <w:webHidden/>
          </w:rPr>
          <w:tab/>
          <w:delText>17</w:delText>
        </w:r>
      </w:del>
    </w:p>
    <w:p w14:paraId="4EAC124B" w14:textId="569E7D0D" w:rsidR="00A63386" w:rsidDel="00C061BE" w:rsidRDefault="00A63386">
      <w:pPr>
        <w:pStyle w:val="TableofFigures"/>
        <w:tabs>
          <w:tab w:val="right" w:leader="dot" w:pos="9350"/>
        </w:tabs>
        <w:rPr>
          <w:del w:id="468" w:author="Grace Yuan" w:date="2022-02-13T13:10:00Z"/>
          <w:noProof/>
        </w:rPr>
      </w:pPr>
      <w:del w:id="469" w:author="Grace Yuan" w:date="2022-02-13T13:10:00Z">
        <w:r w:rsidRPr="00C061BE" w:rsidDel="00C061BE">
          <w:rPr>
            <w:rStyle w:val="Hyperlink"/>
            <w:noProof/>
          </w:rPr>
          <w:delText>Figure 24 – Monthly cost comparison between diesel buses and BEBs [Figure 28 from the Burlington report]</w:delText>
        </w:r>
        <w:r w:rsidDel="00C061BE">
          <w:rPr>
            <w:noProof/>
            <w:webHidden/>
          </w:rPr>
          <w:tab/>
          <w:delText>18</w:delText>
        </w:r>
      </w:del>
    </w:p>
    <w:p w14:paraId="3A46B95D" w14:textId="5F51A842" w:rsidR="00A63386" w:rsidDel="00C061BE" w:rsidRDefault="00A63386">
      <w:pPr>
        <w:pStyle w:val="TableofFigures"/>
        <w:tabs>
          <w:tab w:val="right" w:leader="dot" w:pos="9350"/>
        </w:tabs>
        <w:rPr>
          <w:del w:id="470" w:author="Grace Yuan" w:date="2022-02-13T13:10:00Z"/>
          <w:noProof/>
        </w:rPr>
      </w:pPr>
      <w:del w:id="471" w:author="Grace Yuan" w:date="2022-02-13T13:10:00Z">
        <w:r w:rsidRPr="00C061BE" w:rsidDel="00C061BE">
          <w:rPr>
            <w:rStyle w:val="Hyperlink"/>
            <w:noProof/>
          </w:rPr>
          <w:delText>Figure 26 - Monthly cost comparison between diesel buses and BEBs</w:delText>
        </w:r>
        <w:r w:rsidDel="00C061BE">
          <w:rPr>
            <w:noProof/>
            <w:webHidden/>
          </w:rPr>
          <w:tab/>
          <w:delText>19</w:delText>
        </w:r>
      </w:del>
    </w:p>
    <w:p w14:paraId="4641F0C3" w14:textId="73D40A72" w:rsidR="00A63386" w:rsidDel="00C061BE" w:rsidRDefault="00A63386">
      <w:pPr>
        <w:pStyle w:val="TableofFigures"/>
        <w:tabs>
          <w:tab w:val="right" w:leader="dot" w:pos="9350"/>
        </w:tabs>
        <w:rPr>
          <w:del w:id="472" w:author="Grace Yuan" w:date="2022-02-13T13:10:00Z"/>
          <w:noProof/>
        </w:rPr>
      </w:pPr>
      <w:del w:id="473" w:author="Grace Yuan" w:date="2022-02-13T13:10:00Z">
        <w:r w:rsidRPr="00C061BE" w:rsidDel="00C061BE">
          <w:rPr>
            <w:rStyle w:val="Hyperlink"/>
            <w:noProof/>
          </w:rPr>
          <w:delText>Figure 27 - Icon set</w:delText>
        </w:r>
        <w:r w:rsidDel="00C061BE">
          <w:rPr>
            <w:noProof/>
            <w:webHidden/>
          </w:rPr>
          <w:tab/>
          <w:delText>19</w:delText>
        </w:r>
      </w:del>
    </w:p>
    <w:p w14:paraId="6ABE49B8" w14:textId="7BA5C958" w:rsidR="00A63386" w:rsidDel="00C061BE" w:rsidRDefault="00A63386">
      <w:pPr>
        <w:pStyle w:val="TableofFigures"/>
        <w:tabs>
          <w:tab w:val="right" w:leader="dot" w:pos="9350"/>
        </w:tabs>
        <w:rPr>
          <w:del w:id="474" w:author="Grace Yuan" w:date="2022-02-13T13:10:00Z"/>
          <w:noProof/>
        </w:rPr>
      </w:pPr>
      <w:del w:id="475" w:author="Grace Yuan" w:date="2022-02-13T13:10:00Z">
        <w:r w:rsidRPr="00C061BE" w:rsidDel="00C061BE">
          <w:rPr>
            <w:rStyle w:val="Hyperlink"/>
            <w:noProof/>
          </w:rPr>
          <w:delText>Figure 28 - The About page</w:delText>
        </w:r>
        <w:r w:rsidDel="00C061BE">
          <w:rPr>
            <w:noProof/>
            <w:webHidden/>
          </w:rPr>
          <w:tab/>
          <w:delText>20</w:delText>
        </w:r>
      </w:del>
    </w:p>
    <w:p w14:paraId="211F12BA" w14:textId="6B062138" w:rsidR="00A63386" w:rsidDel="00C061BE" w:rsidRDefault="00A63386">
      <w:pPr>
        <w:pStyle w:val="TableofFigures"/>
        <w:tabs>
          <w:tab w:val="right" w:leader="dot" w:pos="9350"/>
        </w:tabs>
        <w:rPr>
          <w:del w:id="476" w:author="Grace Yuan" w:date="2022-02-13T13:10:00Z"/>
          <w:noProof/>
        </w:rPr>
      </w:pPr>
      <w:del w:id="477" w:author="Grace Yuan" w:date="2022-02-13T13:10:00Z">
        <w:r w:rsidRPr="00C061BE" w:rsidDel="00C061BE">
          <w:rPr>
            <w:rStyle w:val="Hyperlink"/>
            <w:noProof/>
          </w:rPr>
          <w:delText>Figure 29 - The Contact page</w:delText>
        </w:r>
        <w:r w:rsidDel="00C061BE">
          <w:rPr>
            <w:noProof/>
            <w:webHidden/>
          </w:rPr>
          <w:tab/>
          <w:delText>20</w:delText>
        </w:r>
      </w:del>
    </w:p>
    <w:p w14:paraId="401E3F37" w14:textId="1F9AF6BB" w:rsidR="00A63386" w:rsidDel="00C061BE" w:rsidRDefault="00A63386">
      <w:pPr>
        <w:pStyle w:val="TableofFigures"/>
        <w:tabs>
          <w:tab w:val="right" w:leader="dot" w:pos="9350"/>
        </w:tabs>
        <w:rPr>
          <w:del w:id="478" w:author="Grace Yuan" w:date="2022-02-13T13:10:00Z"/>
          <w:noProof/>
        </w:rPr>
      </w:pPr>
      <w:del w:id="479" w:author="Grace Yuan" w:date="2022-02-13T13:10:00Z">
        <w:r w:rsidRPr="00C061BE" w:rsidDel="00C061BE">
          <w:rPr>
            <w:rStyle w:val="Hyperlink"/>
            <w:noProof/>
          </w:rPr>
          <w:delText>Figure 30 - Mapbox libraries</w:delText>
        </w:r>
        <w:r w:rsidDel="00C061BE">
          <w:rPr>
            <w:noProof/>
            <w:webHidden/>
          </w:rPr>
          <w:tab/>
          <w:delText>21</w:delText>
        </w:r>
      </w:del>
    </w:p>
    <w:p w14:paraId="636BEC0F" w14:textId="5FB061EB" w:rsidR="00A63386" w:rsidDel="00C061BE" w:rsidRDefault="00A63386">
      <w:pPr>
        <w:pStyle w:val="TableofFigures"/>
        <w:tabs>
          <w:tab w:val="right" w:leader="dot" w:pos="9350"/>
        </w:tabs>
        <w:rPr>
          <w:del w:id="480" w:author="Grace Yuan" w:date="2022-02-13T13:10:00Z"/>
          <w:noProof/>
        </w:rPr>
      </w:pPr>
      <w:del w:id="481" w:author="Grace Yuan" w:date="2022-02-13T13:10:00Z">
        <w:r w:rsidRPr="00C061BE" w:rsidDel="00C061BE">
          <w:rPr>
            <w:rStyle w:val="Hyperlink"/>
            <w:noProof/>
          </w:rPr>
          <w:delText>Figure 31 - Add maps to HTML</w:delText>
        </w:r>
        <w:r w:rsidDel="00C061BE">
          <w:rPr>
            <w:noProof/>
            <w:webHidden/>
          </w:rPr>
          <w:tab/>
          <w:delText>21</w:delText>
        </w:r>
      </w:del>
    </w:p>
    <w:p w14:paraId="3E4BD570" w14:textId="73E60A0C" w:rsidR="00A63386" w:rsidDel="00C061BE" w:rsidRDefault="00A63386">
      <w:pPr>
        <w:pStyle w:val="TableofFigures"/>
        <w:tabs>
          <w:tab w:val="right" w:leader="dot" w:pos="9350"/>
        </w:tabs>
        <w:rPr>
          <w:del w:id="482" w:author="Grace Yuan" w:date="2022-02-13T13:10:00Z"/>
          <w:noProof/>
        </w:rPr>
      </w:pPr>
      <w:del w:id="483" w:author="Grace Yuan" w:date="2022-02-13T13:10:00Z">
        <w:r w:rsidRPr="00C061BE" w:rsidDel="00C061BE">
          <w:rPr>
            <w:rStyle w:val="Hyperlink"/>
            <w:noProof/>
          </w:rPr>
          <w:delText>Figure 32 - Add any map related functions under map.on ('load', function(){})</w:delText>
        </w:r>
        <w:r w:rsidDel="00C061BE">
          <w:rPr>
            <w:noProof/>
            <w:webHidden/>
          </w:rPr>
          <w:tab/>
          <w:delText>21</w:delText>
        </w:r>
      </w:del>
    </w:p>
    <w:p w14:paraId="7E48094B" w14:textId="2A6003CE" w:rsidR="00A63386" w:rsidDel="00C061BE" w:rsidRDefault="00A63386">
      <w:pPr>
        <w:pStyle w:val="TableofFigures"/>
        <w:tabs>
          <w:tab w:val="right" w:leader="dot" w:pos="9350"/>
        </w:tabs>
        <w:rPr>
          <w:del w:id="484" w:author="Grace Yuan" w:date="2022-02-13T13:10:00Z"/>
          <w:noProof/>
        </w:rPr>
      </w:pPr>
      <w:del w:id="485" w:author="Grace Yuan" w:date="2022-02-13T13:10:00Z">
        <w:r w:rsidRPr="00C061BE" w:rsidDel="00C061BE">
          <w:rPr>
            <w:rStyle w:val="Hyperlink"/>
            <w:noProof/>
          </w:rPr>
          <w:delText>Figure 33 - How to embed a graph from Observable</w:delText>
        </w:r>
        <w:r w:rsidDel="00C061BE">
          <w:rPr>
            <w:noProof/>
            <w:webHidden/>
          </w:rPr>
          <w:tab/>
          <w:delText>22</w:delText>
        </w:r>
      </w:del>
    </w:p>
    <w:p w14:paraId="2C9979C2" w14:textId="43EBEE89" w:rsidR="00A63386" w:rsidDel="00C061BE" w:rsidRDefault="00A63386">
      <w:pPr>
        <w:pStyle w:val="TableofFigures"/>
        <w:tabs>
          <w:tab w:val="right" w:leader="dot" w:pos="9350"/>
        </w:tabs>
        <w:rPr>
          <w:del w:id="486" w:author="Grace Yuan" w:date="2022-02-13T13:10:00Z"/>
          <w:noProof/>
        </w:rPr>
      </w:pPr>
      <w:del w:id="487" w:author="Grace Yuan" w:date="2022-02-13T13:10:00Z">
        <w:r w:rsidRPr="00C061BE" w:rsidDel="00C061BE">
          <w:rPr>
            <w:rStyle w:val="Hyperlink"/>
            <w:noProof/>
          </w:rPr>
          <w:delText>Figure 34 - Fork the notebook to start editing</w:delText>
        </w:r>
        <w:r w:rsidDel="00C061BE">
          <w:rPr>
            <w:noProof/>
            <w:webHidden/>
          </w:rPr>
          <w:tab/>
          <w:delText>23</w:delText>
        </w:r>
      </w:del>
    </w:p>
    <w:p w14:paraId="16E0D687" w14:textId="1F07328E" w:rsidR="00A63386" w:rsidDel="00C061BE" w:rsidRDefault="00A63386">
      <w:pPr>
        <w:pStyle w:val="TableofFigures"/>
        <w:tabs>
          <w:tab w:val="right" w:leader="dot" w:pos="9350"/>
        </w:tabs>
        <w:rPr>
          <w:del w:id="488" w:author="Grace Yuan" w:date="2022-02-13T13:10:00Z"/>
          <w:noProof/>
        </w:rPr>
      </w:pPr>
      <w:del w:id="489" w:author="Grace Yuan" w:date="2022-02-13T13:10:00Z">
        <w:r w:rsidRPr="00C061BE" w:rsidDel="00C061BE">
          <w:rPr>
            <w:rStyle w:val="Hyperlink"/>
            <w:noProof/>
          </w:rPr>
          <w:delText>Figure 35 - Replace the data</w:delText>
        </w:r>
        <w:r w:rsidDel="00C061BE">
          <w:rPr>
            <w:noProof/>
            <w:webHidden/>
          </w:rPr>
          <w:tab/>
          <w:delText>23</w:delText>
        </w:r>
      </w:del>
    </w:p>
    <w:p w14:paraId="4A92C4B8" w14:textId="3220A4FF" w:rsidR="00A63386" w:rsidDel="00C061BE" w:rsidRDefault="00A63386">
      <w:pPr>
        <w:pStyle w:val="TableofFigures"/>
        <w:tabs>
          <w:tab w:val="right" w:leader="dot" w:pos="9350"/>
        </w:tabs>
        <w:rPr>
          <w:del w:id="490" w:author="Grace Yuan" w:date="2022-02-13T13:10:00Z"/>
          <w:noProof/>
        </w:rPr>
      </w:pPr>
      <w:del w:id="491" w:author="Grace Yuan" w:date="2022-02-13T13:10:00Z">
        <w:r w:rsidRPr="00C061BE" w:rsidDel="00C061BE">
          <w:rPr>
            <w:rStyle w:val="Hyperlink"/>
            <w:noProof/>
          </w:rPr>
          <w:delText>Figure 36 - Asset overview in Excel spreadsheet</w:delText>
        </w:r>
        <w:r w:rsidDel="00C061BE">
          <w:rPr>
            <w:noProof/>
            <w:webHidden/>
          </w:rPr>
          <w:tab/>
          <w:delText>24</w:delText>
        </w:r>
      </w:del>
    </w:p>
    <w:p w14:paraId="2C2AF880" w14:textId="7B91B236" w:rsidR="003102FF" w:rsidDel="00A63386" w:rsidRDefault="003102FF">
      <w:pPr>
        <w:pStyle w:val="TableofFigures"/>
        <w:tabs>
          <w:tab w:val="right" w:leader="dot" w:pos="9350"/>
        </w:tabs>
        <w:rPr>
          <w:del w:id="492" w:author="Grace Yuan" w:date="2022-02-12T13:38:00Z"/>
          <w:noProof/>
        </w:rPr>
      </w:pPr>
      <w:del w:id="493" w:author="Grace Yuan" w:date="2022-02-12T13:38:00Z">
        <w:r w:rsidRPr="00A63386" w:rsidDel="00A63386">
          <w:rPr>
            <w:noProof/>
            <w:rPrChange w:id="494" w:author="Grace Yuan" w:date="2022-02-12T13:38:00Z">
              <w:rPr>
                <w:rStyle w:val="Hyperlink"/>
                <w:noProof/>
              </w:rPr>
            </w:rPrChange>
          </w:rPr>
          <w:delText>Figure 1 - Main libraries used for the prototype</w:delText>
        </w:r>
        <w:r w:rsidDel="00A63386">
          <w:rPr>
            <w:noProof/>
            <w:webHidden/>
          </w:rPr>
          <w:tab/>
          <w:delText>1</w:delText>
        </w:r>
      </w:del>
    </w:p>
    <w:p w14:paraId="078C0E6F" w14:textId="6F798F4D" w:rsidR="003102FF" w:rsidDel="00A63386" w:rsidRDefault="003102FF">
      <w:pPr>
        <w:pStyle w:val="TableofFigures"/>
        <w:tabs>
          <w:tab w:val="right" w:leader="dot" w:pos="9350"/>
        </w:tabs>
        <w:rPr>
          <w:del w:id="495" w:author="Grace Yuan" w:date="2022-02-12T13:38:00Z"/>
          <w:noProof/>
        </w:rPr>
      </w:pPr>
      <w:del w:id="496" w:author="Grace Yuan" w:date="2022-02-12T13:38:00Z">
        <w:r w:rsidRPr="00A63386" w:rsidDel="00A63386">
          <w:rPr>
            <w:noProof/>
            <w:rPrChange w:id="497" w:author="Grace Yuan" w:date="2022-02-12T13:38:00Z">
              <w:rPr>
                <w:rStyle w:val="Hyperlink"/>
                <w:noProof/>
              </w:rPr>
            </w:rPrChange>
          </w:rPr>
          <w:delText>Figure 2 - The Landing page: A national map with all the CUTRIC cities</w:delText>
        </w:r>
        <w:r w:rsidDel="00A63386">
          <w:rPr>
            <w:noProof/>
            <w:webHidden/>
          </w:rPr>
          <w:tab/>
          <w:delText>5</w:delText>
        </w:r>
      </w:del>
    </w:p>
    <w:p w14:paraId="23127A30" w14:textId="4789C319" w:rsidR="003102FF" w:rsidDel="00A63386" w:rsidRDefault="003102FF">
      <w:pPr>
        <w:pStyle w:val="TableofFigures"/>
        <w:tabs>
          <w:tab w:val="right" w:leader="dot" w:pos="9350"/>
        </w:tabs>
        <w:rPr>
          <w:del w:id="498" w:author="Grace Yuan" w:date="2022-02-12T13:38:00Z"/>
          <w:noProof/>
        </w:rPr>
      </w:pPr>
      <w:del w:id="499" w:author="Grace Yuan" w:date="2022-02-12T13:38:00Z">
        <w:r w:rsidRPr="00A63386" w:rsidDel="00A63386">
          <w:rPr>
            <w:noProof/>
            <w:rPrChange w:id="500" w:author="Grace Yuan" w:date="2022-02-12T13:38:00Z">
              <w:rPr>
                <w:rStyle w:val="Hyperlink"/>
                <w:noProof/>
              </w:rPr>
            </w:rPrChange>
          </w:rPr>
          <w:delText>Figure 3 - The Landing page: Zoomed-in view of the city of Burlington</w:delText>
        </w:r>
        <w:r w:rsidDel="00A63386">
          <w:rPr>
            <w:noProof/>
            <w:webHidden/>
          </w:rPr>
          <w:tab/>
          <w:delText>5</w:delText>
        </w:r>
      </w:del>
    </w:p>
    <w:p w14:paraId="16E65051" w14:textId="08796797" w:rsidR="003102FF" w:rsidDel="00A63386" w:rsidRDefault="003102FF">
      <w:pPr>
        <w:pStyle w:val="TableofFigures"/>
        <w:tabs>
          <w:tab w:val="right" w:leader="dot" w:pos="9350"/>
        </w:tabs>
        <w:rPr>
          <w:del w:id="501" w:author="Grace Yuan" w:date="2022-02-12T13:38:00Z"/>
          <w:noProof/>
        </w:rPr>
      </w:pPr>
      <w:del w:id="502" w:author="Grace Yuan" w:date="2022-02-12T13:38:00Z">
        <w:r w:rsidRPr="00A63386" w:rsidDel="00A63386">
          <w:rPr>
            <w:noProof/>
            <w:rPrChange w:id="503" w:author="Grace Yuan" w:date="2022-02-12T13:38:00Z">
              <w:rPr>
                <w:rStyle w:val="Hyperlink"/>
                <w:noProof/>
              </w:rPr>
            </w:rPrChange>
          </w:rPr>
          <w:delText>Figure 4 - Main codes for the city listing functions</w:delText>
        </w:r>
        <w:r w:rsidDel="00A63386">
          <w:rPr>
            <w:noProof/>
            <w:webHidden/>
          </w:rPr>
          <w:tab/>
          <w:delText>6</w:delText>
        </w:r>
      </w:del>
    </w:p>
    <w:p w14:paraId="1CA3F4D7" w14:textId="5B692195" w:rsidR="003102FF" w:rsidDel="00A63386" w:rsidRDefault="003102FF">
      <w:pPr>
        <w:pStyle w:val="TableofFigures"/>
        <w:tabs>
          <w:tab w:val="right" w:leader="dot" w:pos="9350"/>
        </w:tabs>
        <w:rPr>
          <w:del w:id="504" w:author="Grace Yuan" w:date="2022-02-12T13:38:00Z"/>
          <w:noProof/>
        </w:rPr>
      </w:pPr>
      <w:del w:id="505" w:author="Grace Yuan" w:date="2022-02-12T13:38:00Z">
        <w:r w:rsidRPr="00A63386" w:rsidDel="00A63386">
          <w:rPr>
            <w:noProof/>
            <w:rPrChange w:id="506" w:author="Grace Yuan" w:date="2022-02-12T13:38:00Z">
              <w:rPr>
                <w:rStyle w:val="Hyperlink"/>
                <w:noProof/>
              </w:rPr>
            </w:rPrChange>
          </w:rPr>
          <w:delText>Figure 5 - Customize the link under Feature Properties</w:delText>
        </w:r>
        <w:r w:rsidDel="00A63386">
          <w:rPr>
            <w:noProof/>
            <w:webHidden/>
          </w:rPr>
          <w:tab/>
          <w:delText>6</w:delText>
        </w:r>
      </w:del>
    </w:p>
    <w:p w14:paraId="58F4A589" w14:textId="3100D856" w:rsidR="003102FF" w:rsidDel="00A63386" w:rsidRDefault="003102FF">
      <w:pPr>
        <w:pStyle w:val="TableofFigures"/>
        <w:tabs>
          <w:tab w:val="right" w:leader="dot" w:pos="9350"/>
        </w:tabs>
        <w:rPr>
          <w:del w:id="507" w:author="Grace Yuan" w:date="2022-02-12T13:38:00Z"/>
          <w:noProof/>
        </w:rPr>
      </w:pPr>
      <w:del w:id="508" w:author="Grace Yuan" w:date="2022-02-12T13:38:00Z">
        <w:r w:rsidRPr="00A63386" w:rsidDel="00A63386">
          <w:rPr>
            <w:noProof/>
            <w:rPrChange w:id="509" w:author="Grace Yuan" w:date="2022-02-12T13:38:00Z">
              <w:rPr>
                <w:rStyle w:val="Hyperlink"/>
                <w:noProof/>
              </w:rPr>
            </w:rPrChange>
          </w:rPr>
          <w:delText>Figure 6 - The Simulation Results page</w:delText>
        </w:r>
        <w:r w:rsidDel="00A63386">
          <w:rPr>
            <w:noProof/>
            <w:webHidden/>
          </w:rPr>
          <w:tab/>
          <w:delText>7</w:delText>
        </w:r>
      </w:del>
    </w:p>
    <w:p w14:paraId="3C7F52E9" w14:textId="469D350B" w:rsidR="003102FF" w:rsidDel="00A63386" w:rsidRDefault="003102FF">
      <w:pPr>
        <w:pStyle w:val="TableofFigures"/>
        <w:tabs>
          <w:tab w:val="right" w:leader="dot" w:pos="9350"/>
        </w:tabs>
        <w:rPr>
          <w:del w:id="510" w:author="Grace Yuan" w:date="2022-02-12T13:38:00Z"/>
          <w:noProof/>
        </w:rPr>
      </w:pPr>
      <w:del w:id="511" w:author="Grace Yuan" w:date="2022-02-12T13:38:00Z">
        <w:r w:rsidRPr="00A63386" w:rsidDel="00A63386">
          <w:rPr>
            <w:noProof/>
            <w:rPrChange w:id="512" w:author="Grace Yuan" w:date="2022-02-12T13:38:00Z">
              <w:rPr>
                <w:rStyle w:val="Hyperlink"/>
                <w:noProof/>
              </w:rPr>
            </w:rPrChange>
          </w:rPr>
          <w:delText>Figure 7 - Drop down menu</w:delText>
        </w:r>
        <w:r w:rsidDel="00A63386">
          <w:rPr>
            <w:noProof/>
            <w:webHidden/>
          </w:rPr>
          <w:tab/>
          <w:delText>7</w:delText>
        </w:r>
      </w:del>
    </w:p>
    <w:p w14:paraId="7B9C7BD3" w14:textId="04BD5FF0" w:rsidR="003102FF" w:rsidDel="00A63386" w:rsidRDefault="003102FF">
      <w:pPr>
        <w:pStyle w:val="TableofFigures"/>
        <w:tabs>
          <w:tab w:val="right" w:leader="dot" w:pos="9350"/>
        </w:tabs>
        <w:rPr>
          <w:del w:id="513" w:author="Grace Yuan" w:date="2022-02-12T13:38:00Z"/>
          <w:noProof/>
        </w:rPr>
      </w:pPr>
      <w:del w:id="514" w:author="Grace Yuan" w:date="2022-02-12T13:38:00Z">
        <w:r w:rsidRPr="00A63386" w:rsidDel="00A63386">
          <w:rPr>
            <w:noProof/>
            <w:rPrChange w:id="515" w:author="Grace Yuan" w:date="2022-02-12T13:38:00Z">
              <w:rPr>
                <w:rStyle w:val="Hyperlink"/>
                <w:noProof/>
              </w:rPr>
            </w:rPrChange>
          </w:rPr>
          <w:delText>Figure 8 - Drop down menu and graphs inside</w:delText>
        </w:r>
        <w:r w:rsidDel="00A63386">
          <w:rPr>
            <w:noProof/>
            <w:webHidden/>
          </w:rPr>
          <w:tab/>
          <w:delText>8</w:delText>
        </w:r>
      </w:del>
    </w:p>
    <w:p w14:paraId="3D473CEC" w14:textId="5887236A" w:rsidR="003102FF" w:rsidDel="00A63386" w:rsidRDefault="003102FF">
      <w:pPr>
        <w:pStyle w:val="TableofFigures"/>
        <w:tabs>
          <w:tab w:val="right" w:leader="dot" w:pos="9350"/>
        </w:tabs>
        <w:rPr>
          <w:del w:id="516" w:author="Grace Yuan" w:date="2022-02-12T13:38:00Z"/>
          <w:noProof/>
        </w:rPr>
      </w:pPr>
      <w:del w:id="517" w:author="Grace Yuan" w:date="2022-02-12T13:38:00Z">
        <w:r w:rsidRPr="00A63386" w:rsidDel="00A63386">
          <w:rPr>
            <w:noProof/>
            <w:rPrChange w:id="518" w:author="Grace Yuan" w:date="2022-02-12T13:38:00Z">
              <w:rPr>
                <w:rStyle w:val="Hyperlink"/>
                <w:noProof/>
              </w:rPr>
            </w:rPrChange>
          </w:rPr>
          <w:delText>Figure 9 - Figure 9 in the Burlington report</w:delText>
        </w:r>
        <w:r w:rsidDel="00A63386">
          <w:rPr>
            <w:noProof/>
            <w:webHidden/>
          </w:rPr>
          <w:tab/>
          <w:delText>9</w:delText>
        </w:r>
      </w:del>
    </w:p>
    <w:p w14:paraId="70F8F988" w14:textId="191BF3B1" w:rsidR="003102FF" w:rsidDel="00A63386" w:rsidRDefault="003102FF">
      <w:pPr>
        <w:pStyle w:val="TableofFigures"/>
        <w:tabs>
          <w:tab w:val="right" w:leader="dot" w:pos="9350"/>
        </w:tabs>
        <w:rPr>
          <w:del w:id="519" w:author="Grace Yuan" w:date="2022-02-12T13:38:00Z"/>
          <w:noProof/>
        </w:rPr>
      </w:pPr>
      <w:del w:id="520" w:author="Grace Yuan" w:date="2022-02-12T13:38:00Z">
        <w:r w:rsidRPr="00A63386" w:rsidDel="00A63386">
          <w:rPr>
            <w:noProof/>
            <w:rPrChange w:id="521" w:author="Grace Yuan" w:date="2022-02-12T13:38:00Z">
              <w:rPr>
                <w:rStyle w:val="Hyperlink"/>
                <w:noProof/>
              </w:rPr>
            </w:rPrChange>
          </w:rPr>
          <w:delText>Figure 10 - Range Analysis – Weekday</w:delText>
        </w:r>
        <w:r w:rsidDel="00A63386">
          <w:rPr>
            <w:noProof/>
            <w:webHidden/>
          </w:rPr>
          <w:tab/>
          <w:delText>9</w:delText>
        </w:r>
      </w:del>
    </w:p>
    <w:p w14:paraId="1A89C168" w14:textId="2F04B77D" w:rsidR="003102FF" w:rsidDel="00A63386" w:rsidRDefault="003102FF">
      <w:pPr>
        <w:pStyle w:val="TableofFigures"/>
        <w:tabs>
          <w:tab w:val="right" w:leader="dot" w:pos="9350"/>
        </w:tabs>
        <w:rPr>
          <w:del w:id="522" w:author="Grace Yuan" w:date="2022-02-12T13:38:00Z"/>
          <w:noProof/>
        </w:rPr>
      </w:pPr>
      <w:del w:id="523" w:author="Grace Yuan" w:date="2022-02-12T13:38:00Z">
        <w:r w:rsidRPr="00A63386" w:rsidDel="00A63386">
          <w:rPr>
            <w:noProof/>
            <w:rPrChange w:id="524" w:author="Grace Yuan" w:date="2022-02-12T13:38:00Z">
              <w:rPr>
                <w:rStyle w:val="Hyperlink"/>
                <w:noProof/>
              </w:rPr>
            </w:rPrChange>
          </w:rPr>
          <w:delText>Figure 11 - Range Analysis – Saturday and Sunday</w:delText>
        </w:r>
        <w:r w:rsidDel="00A63386">
          <w:rPr>
            <w:noProof/>
            <w:webHidden/>
          </w:rPr>
          <w:tab/>
          <w:delText>9</w:delText>
        </w:r>
      </w:del>
    </w:p>
    <w:p w14:paraId="31CD74F2" w14:textId="0440DAD0" w:rsidR="003102FF" w:rsidDel="00A63386" w:rsidRDefault="003102FF">
      <w:pPr>
        <w:pStyle w:val="TableofFigures"/>
        <w:tabs>
          <w:tab w:val="right" w:leader="dot" w:pos="9350"/>
        </w:tabs>
        <w:rPr>
          <w:del w:id="525" w:author="Grace Yuan" w:date="2022-02-12T13:38:00Z"/>
          <w:noProof/>
        </w:rPr>
      </w:pPr>
      <w:del w:id="526" w:author="Grace Yuan" w:date="2022-02-12T13:38:00Z">
        <w:r w:rsidRPr="00A63386" w:rsidDel="00A63386">
          <w:rPr>
            <w:noProof/>
            <w:rPrChange w:id="527" w:author="Grace Yuan" w:date="2022-02-12T13:38:00Z">
              <w:rPr>
                <w:rStyle w:val="Hyperlink"/>
                <w:noProof/>
              </w:rPr>
            </w:rPrChange>
          </w:rPr>
          <w:delText>Figure 12 - Figure 5 in the Burlington report</w:delText>
        </w:r>
        <w:r w:rsidDel="00A63386">
          <w:rPr>
            <w:noProof/>
            <w:webHidden/>
          </w:rPr>
          <w:tab/>
          <w:delText>10</w:delText>
        </w:r>
      </w:del>
    </w:p>
    <w:p w14:paraId="320C2A4D" w14:textId="7B3425FE" w:rsidR="003102FF" w:rsidDel="00A63386" w:rsidRDefault="003102FF">
      <w:pPr>
        <w:pStyle w:val="TableofFigures"/>
        <w:tabs>
          <w:tab w:val="right" w:leader="dot" w:pos="9350"/>
        </w:tabs>
        <w:rPr>
          <w:del w:id="528" w:author="Grace Yuan" w:date="2022-02-12T13:38:00Z"/>
          <w:noProof/>
        </w:rPr>
      </w:pPr>
      <w:del w:id="529" w:author="Grace Yuan" w:date="2022-02-12T13:38:00Z">
        <w:r w:rsidRPr="00A63386" w:rsidDel="00A63386">
          <w:rPr>
            <w:noProof/>
            <w:rPrChange w:id="530" w:author="Grace Yuan" w:date="2022-02-12T13:38:00Z">
              <w:rPr>
                <w:rStyle w:val="Hyperlink"/>
                <w:noProof/>
              </w:rPr>
            </w:rPrChange>
          </w:rPr>
          <w:delText>Figure 13 - Success rate of one-to-one replacement of diesel buses with BEBs</w:delText>
        </w:r>
        <w:r w:rsidDel="00A63386">
          <w:rPr>
            <w:noProof/>
            <w:webHidden/>
          </w:rPr>
          <w:tab/>
          <w:delText>10</w:delText>
        </w:r>
      </w:del>
    </w:p>
    <w:p w14:paraId="17BFA344" w14:textId="3E63DDBE" w:rsidR="003102FF" w:rsidDel="00A63386" w:rsidRDefault="003102FF">
      <w:pPr>
        <w:pStyle w:val="TableofFigures"/>
        <w:tabs>
          <w:tab w:val="right" w:leader="dot" w:pos="9350"/>
        </w:tabs>
        <w:rPr>
          <w:del w:id="531" w:author="Grace Yuan" w:date="2022-02-12T13:38:00Z"/>
          <w:noProof/>
        </w:rPr>
      </w:pPr>
      <w:del w:id="532" w:author="Grace Yuan" w:date="2022-02-12T13:38:00Z">
        <w:r w:rsidRPr="00A63386" w:rsidDel="00A63386">
          <w:rPr>
            <w:noProof/>
            <w:rPrChange w:id="533" w:author="Grace Yuan" w:date="2022-02-12T13:38:00Z">
              <w:rPr>
                <w:rStyle w:val="Hyperlink"/>
                <w:noProof/>
              </w:rPr>
            </w:rPrChange>
          </w:rPr>
          <w:delText>Figure 14 - Interaction between the graph and the map</w:delText>
        </w:r>
        <w:r w:rsidDel="00A63386">
          <w:rPr>
            <w:noProof/>
            <w:webHidden/>
          </w:rPr>
          <w:tab/>
          <w:delText>11</w:delText>
        </w:r>
      </w:del>
    </w:p>
    <w:p w14:paraId="2DE732A2" w14:textId="1E5D27BA" w:rsidR="003102FF" w:rsidDel="00A63386" w:rsidRDefault="003102FF">
      <w:pPr>
        <w:pStyle w:val="TableofFigures"/>
        <w:tabs>
          <w:tab w:val="right" w:leader="dot" w:pos="9350"/>
        </w:tabs>
        <w:rPr>
          <w:del w:id="534" w:author="Grace Yuan" w:date="2022-02-12T13:38:00Z"/>
          <w:noProof/>
        </w:rPr>
      </w:pPr>
      <w:del w:id="535" w:author="Grace Yuan" w:date="2022-02-12T13:38:00Z">
        <w:r w:rsidRPr="00A63386" w:rsidDel="00A63386">
          <w:rPr>
            <w:noProof/>
            <w:rPrChange w:id="536" w:author="Grace Yuan" w:date="2022-02-12T13:38:00Z">
              <w:rPr>
                <w:rStyle w:val="Hyperlink"/>
                <w:noProof/>
              </w:rPr>
            </w:rPrChange>
          </w:rPr>
          <w:delText>Figure 15 – The bus animation function</w:delText>
        </w:r>
        <w:r w:rsidDel="00A63386">
          <w:rPr>
            <w:noProof/>
            <w:webHidden/>
          </w:rPr>
          <w:tab/>
          <w:delText>12</w:delText>
        </w:r>
      </w:del>
    </w:p>
    <w:p w14:paraId="198E3CE8" w14:textId="3C06F90A" w:rsidR="003102FF" w:rsidDel="00A63386" w:rsidRDefault="003102FF">
      <w:pPr>
        <w:pStyle w:val="TableofFigures"/>
        <w:tabs>
          <w:tab w:val="right" w:leader="dot" w:pos="9350"/>
        </w:tabs>
        <w:rPr>
          <w:del w:id="537" w:author="Grace Yuan" w:date="2022-02-12T13:38:00Z"/>
          <w:noProof/>
        </w:rPr>
      </w:pPr>
      <w:del w:id="538" w:author="Grace Yuan" w:date="2022-02-12T13:38:00Z">
        <w:r w:rsidRPr="00A63386" w:rsidDel="00A63386">
          <w:rPr>
            <w:noProof/>
            <w:rPrChange w:id="539" w:author="Grace Yuan" w:date="2022-02-12T13:38:00Z">
              <w:rPr>
                <w:rStyle w:val="Hyperlink"/>
                <w:noProof/>
              </w:rPr>
            </w:rPrChange>
          </w:rPr>
          <w:delText>Figure 16 - The Charging Results Page</w:delText>
        </w:r>
        <w:r w:rsidDel="00A63386">
          <w:rPr>
            <w:noProof/>
            <w:webHidden/>
          </w:rPr>
          <w:tab/>
          <w:delText>13</w:delText>
        </w:r>
      </w:del>
    </w:p>
    <w:p w14:paraId="00C351C6" w14:textId="26F8AA3C" w:rsidR="003102FF" w:rsidDel="00A63386" w:rsidRDefault="003102FF">
      <w:pPr>
        <w:pStyle w:val="TableofFigures"/>
        <w:tabs>
          <w:tab w:val="right" w:leader="dot" w:pos="9350"/>
        </w:tabs>
        <w:rPr>
          <w:del w:id="540" w:author="Grace Yuan" w:date="2022-02-12T13:38:00Z"/>
          <w:noProof/>
        </w:rPr>
      </w:pPr>
      <w:del w:id="541" w:author="Grace Yuan" w:date="2022-02-12T13:38:00Z">
        <w:r w:rsidRPr="00A63386" w:rsidDel="00A63386">
          <w:rPr>
            <w:noProof/>
            <w:rPrChange w:id="542" w:author="Grace Yuan" w:date="2022-02-12T13:38:00Z">
              <w:rPr>
                <w:rStyle w:val="Hyperlink"/>
                <w:noProof/>
              </w:rPr>
            </w:rPrChange>
          </w:rPr>
          <w:delText>Figure 17 - The recovery time for Saturday vehicles graph</w:delText>
        </w:r>
        <w:r w:rsidDel="00A63386">
          <w:rPr>
            <w:noProof/>
            <w:webHidden/>
          </w:rPr>
          <w:tab/>
          <w:delText>14</w:delText>
        </w:r>
      </w:del>
    </w:p>
    <w:p w14:paraId="6024C2F6" w14:textId="5449B927" w:rsidR="003102FF" w:rsidDel="00A63386" w:rsidRDefault="003102FF">
      <w:pPr>
        <w:pStyle w:val="TableofFigures"/>
        <w:tabs>
          <w:tab w:val="right" w:leader="dot" w:pos="9350"/>
        </w:tabs>
        <w:rPr>
          <w:del w:id="543" w:author="Grace Yuan" w:date="2022-02-12T13:38:00Z"/>
          <w:noProof/>
        </w:rPr>
      </w:pPr>
      <w:del w:id="544" w:author="Grace Yuan" w:date="2022-02-12T13:38:00Z">
        <w:r w:rsidRPr="00A63386" w:rsidDel="00A63386">
          <w:rPr>
            <w:noProof/>
            <w:rPrChange w:id="545" w:author="Grace Yuan" w:date="2022-02-12T13:38:00Z">
              <w:rPr>
                <w:rStyle w:val="Hyperlink"/>
                <w:noProof/>
              </w:rPr>
            </w:rPrChange>
          </w:rPr>
          <w:delText>Figure 18 - The energy consumption graph</w:delText>
        </w:r>
        <w:r w:rsidDel="00A63386">
          <w:rPr>
            <w:noProof/>
            <w:webHidden/>
          </w:rPr>
          <w:tab/>
          <w:delText>15</w:delText>
        </w:r>
      </w:del>
    </w:p>
    <w:p w14:paraId="7D5853BF" w14:textId="54CEABA2" w:rsidR="003102FF" w:rsidDel="00A63386" w:rsidRDefault="003102FF">
      <w:pPr>
        <w:pStyle w:val="TableofFigures"/>
        <w:tabs>
          <w:tab w:val="right" w:leader="dot" w:pos="9350"/>
        </w:tabs>
        <w:rPr>
          <w:del w:id="546" w:author="Grace Yuan" w:date="2022-02-12T13:38:00Z"/>
          <w:noProof/>
        </w:rPr>
      </w:pPr>
      <w:del w:id="547" w:author="Grace Yuan" w:date="2022-02-12T13:38:00Z">
        <w:r w:rsidRPr="00A63386" w:rsidDel="00A63386">
          <w:rPr>
            <w:noProof/>
            <w:rPrChange w:id="548" w:author="Grace Yuan" w:date="2022-02-12T13:38:00Z">
              <w:rPr>
                <w:rStyle w:val="Hyperlink"/>
                <w:noProof/>
              </w:rPr>
            </w:rPrChange>
          </w:rPr>
          <w:delText>Figure 19 - A comparison chart of 2019 total GHG Emissions by diesel buses vs. BEBs</w:delText>
        </w:r>
        <w:r w:rsidDel="00A63386">
          <w:rPr>
            <w:noProof/>
            <w:webHidden/>
          </w:rPr>
          <w:tab/>
          <w:delText>16</w:delText>
        </w:r>
      </w:del>
    </w:p>
    <w:p w14:paraId="4091BFC5" w14:textId="070FD5A3" w:rsidR="003102FF" w:rsidDel="00A63386" w:rsidRDefault="003102FF">
      <w:pPr>
        <w:pStyle w:val="TableofFigures"/>
        <w:tabs>
          <w:tab w:val="right" w:leader="dot" w:pos="9350"/>
        </w:tabs>
        <w:rPr>
          <w:del w:id="549" w:author="Grace Yuan" w:date="2022-02-12T13:38:00Z"/>
          <w:noProof/>
        </w:rPr>
      </w:pPr>
      <w:del w:id="550" w:author="Grace Yuan" w:date="2022-02-12T13:38:00Z">
        <w:r w:rsidRPr="00A63386" w:rsidDel="00A63386">
          <w:rPr>
            <w:noProof/>
            <w:rPrChange w:id="551" w:author="Grace Yuan" w:date="2022-02-12T13:38:00Z">
              <w:rPr>
                <w:rStyle w:val="Hyperlink"/>
                <w:noProof/>
              </w:rPr>
            </w:rPrChange>
          </w:rPr>
          <w:delText>Figure 20 - Table 14 in the Burlington report</w:delText>
        </w:r>
        <w:r w:rsidDel="00A63386">
          <w:rPr>
            <w:noProof/>
            <w:webHidden/>
          </w:rPr>
          <w:tab/>
          <w:delText>16</w:delText>
        </w:r>
      </w:del>
    </w:p>
    <w:p w14:paraId="3276CC4C" w14:textId="1306AFBD" w:rsidR="003102FF" w:rsidDel="00A63386" w:rsidRDefault="003102FF">
      <w:pPr>
        <w:pStyle w:val="TableofFigures"/>
        <w:tabs>
          <w:tab w:val="right" w:leader="dot" w:pos="9350"/>
        </w:tabs>
        <w:rPr>
          <w:del w:id="552" w:author="Grace Yuan" w:date="2022-02-12T13:38:00Z"/>
          <w:noProof/>
        </w:rPr>
      </w:pPr>
      <w:del w:id="553" w:author="Grace Yuan" w:date="2022-02-12T13:38:00Z">
        <w:r w:rsidRPr="00A63386" w:rsidDel="00A63386">
          <w:rPr>
            <w:noProof/>
            <w:rPrChange w:id="554" w:author="Grace Yuan" w:date="2022-02-12T13:38:00Z">
              <w:rPr>
                <w:rStyle w:val="Hyperlink"/>
                <w:noProof/>
              </w:rPr>
            </w:rPrChange>
          </w:rPr>
          <w:delText>Figure 21 - 2019 Diesel usage by diesel buses at Burlington Transit</w:delText>
        </w:r>
        <w:r w:rsidDel="00A63386">
          <w:rPr>
            <w:noProof/>
            <w:webHidden/>
          </w:rPr>
          <w:tab/>
          <w:delText>17</w:delText>
        </w:r>
      </w:del>
    </w:p>
    <w:p w14:paraId="12885063" w14:textId="0F220450" w:rsidR="003102FF" w:rsidDel="00A63386" w:rsidRDefault="003102FF">
      <w:pPr>
        <w:pStyle w:val="TableofFigures"/>
        <w:tabs>
          <w:tab w:val="right" w:leader="dot" w:pos="9350"/>
        </w:tabs>
        <w:rPr>
          <w:del w:id="555" w:author="Grace Yuan" w:date="2022-02-12T13:38:00Z"/>
          <w:noProof/>
        </w:rPr>
      </w:pPr>
      <w:del w:id="556" w:author="Grace Yuan" w:date="2022-02-12T13:38:00Z">
        <w:r w:rsidRPr="00A63386" w:rsidDel="00A63386">
          <w:rPr>
            <w:noProof/>
            <w:rPrChange w:id="557" w:author="Grace Yuan" w:date="2022-02-12T13:38:00Z">
              <w:rPr>
                <w:rStyle w:val="Hyperlink"/>
                <w:noProof/>
              </w:rPr>
            </w:rPrChange>
          </w:rPr>
          <w:delText>Figure 22 - Table 15 in the Burlington report</w:delText>
        </w:r>
        <w:r w:rsidDel="00A63386">
          <w:rPr>
            <w:noProof/>
            <w:webHidden/>
          </w:rPr>
          <w:tab/>
          <w:delText>17</w:delText>
        </w:r>
      </w:del>
    </w:p>
    <w:p w14:paraId="1280921A" w14:textId="5DA1483E" w:rsidR="003102FF" w:rsidDel="00A63386" w:rsidRDefault="003102FF">
      <w:pPr>
        <w:pStyle w:val="TableofFigures"/>
        <w:tabs>
          <w:tab w:val="right" w:leader="dot" w:pos="9350"/>
        </w:tabs>
        <w:rPr>
          <w:del w:id="558" w:author="Grace Yuan" w:date="2022-02-12T13:38:00Z"/>
          <w:noProof/>
        </w:rPr>
      </w:pPr>
      <w:del w:id="559" w:author="Grace Yuan" w:date="2022-02-12T13:38:00Z">
        <w:r w:rsidRPr="00A63386" w:rsidDel="00A63386">
          <w:rPr>
            <w:noProof/>
            <w:rPrChange w:id="560" w:author="Grace Yuan" w:date="2022-02-12T13:38:00Z">
              <w:rPr>
                <w:rStyle w:val="Hyperlink"/>
                <w:noProof/>
              </w:rPr>
            </w:rPrChange>
          </w:rPr>
          <w:delText>Figure 23 - Annual GHG emissions from electricity</w:delText>
        </w:r>
        <w:r w:rsidDel="00A63386">
          <w:rPr>
            <w:noProof/>
            <w:webHidden/>
          </w:rPr>
          <w:tab/>
          <w:delText>18</w:delText>
        </w:r>
      </w:del>
    </w:p>
    <w:p w14:paraId="6971A265" w14:textId="592E91BE" w:rsidR="003102FF" w:rsidDel="00A63386" w:rsidRDefault="003102FF">
      <w:pPr>
        <w:pStyle w:val="TableofFigures"/>
        <w:tabs>
          <w:tab w:val="right" w:leader="dot" w:pos="9350"/>
        </w:tabs>
        <w:rPr>
          <w:del w:id="561" w:author="Grace Yuan" w:date="2022-02-12T13:38:00Z"/>
          <w:noProof/>
        </w:rPr>
      </w:pPr>
      <w:del w:id="562" w:author="Grace Yuan" w:date="2022-02-12T13:38:00Z">
        <w:r w:rsidRPr="00A63386" w:rsidDel="00A63386">
          <w:rPr>
            <w:noProof/>
            <w:rPrChange w:id="563" w:author="Grace Yuan" w:date="2022-02-12T13:38:00Z">
              <w:rPr>
                <w:rStyle w:val="Hyperlink"/>
                <w:noProof/>
              </w:rPr>
            </w:rPrChange>
          </w:rPr>
          <w:delText>Figure 24 - Figure 28 from the Burlington report</w:delText>
        </w:r>
        <w:r w:rsidDel="00A63386">
          <w:rPr>
            <w:noProof/>
            <w:webHidden/>
          </w:rPr>
          <w:tab/>
          <w:delText>18</w:delText>
        </w:r>
      </w:del>
    </w:p>
    <w:p w14:paraId="476FEA50" w14:textId="26013726" w:rsidR="003102FF" w:rsidDel="00A63386" w:rsidRDefault="003102FF">
      <w:pPr>
        <w:pStyle w:val="TableofFigures"/>
        <w:tabs>
          <w:tab w:val="right" w:leader="dot" w:pos="9350"/>
        </w:tabs>
        <w:rPr>
          <w:del w:id="564" w:author="Grace Yuan" w:date="2022-02-12T13:38:00Z"/>
          <w:noProof/>
        </w:rPr>
      </w:pPr>
      <w:del w:id="565" w:author="Grace Yuan" w:date="2022-02-12T13:38:00Z">
        <w:r w:rsidRPr="00A63386" w:rsidDel="00A63386">
          <w:rPr>
            <w:noProof/>
            <w:rPrChange w:id="566" w:author="Grace Yuan" w:date="2022-02-12T13:38:00Z">
              <w:rPr>
                <w:rStyle w:val="Hyperlink"/>
                <w:noProof/>
              </w:rPr>
            </w:rPrChange>
          </w:rPr>
          <w:delText>Figure 25 - Monthly cost comparison between diesel buses and BEBs</w:delText>
        </w:r>
        <w:r w:rsidDel="00A63386">
          <w:rPr>
            <w:noProof/>
            <w:webHidden/>
          </w:rPr>
          <w:tab/>
          <w:delText>19</w:delText>
        </w:r>
      </w:del>
    </w:p>
    <w:p w14:paraId="2B7CCEF0" w14:textId="0E03F4EB" w:rsidR="003102FF" w:rsidDel="00A63386" w:rsidRDefault="003102FF">
      <w:pPr>
        <w:pStyle w:val="TableofFigures"/>
        <w:tabs>
          <w:tab w:val="right" w:leader="dot" w:pos="9350"/>
        </w:tabs>
        <w:rPr>
          <w:del w:id="567" w:author="Grace Yuan" w:date="2022-02-12T13:38:00Z"/>
          <w:noProof/>
        </w:rPr>
      </w:pPr>
      <w:del w:id="568" w:author="Grace Yuan" w:date="2022-02-12T13:38:00Z">
        <w:r w:rsidRPr="00A63386" w:rsidDel="00A63386">
          <w:rPr>
            <w:noProof/>
            <w:rPrChange w:id="569" w:author="Grace Yuan" w:date="2022-02-12T13:38:00Z">
              <w:rPr>
                <w:rStyle w:val="Hyperlink"/>
                <w:noProof/>
              </w:rPr>
            </w:rPrChange>
          </w:rPr>
          <w:delText>Figure 26 - Icon set</w:delText>
        </w:r>
        <w:r w:rsidDel="00A63386">
          <w:rPr>
            <w:noProof/>
            <w:webHidden/>
          </w:rPr>
          <w:tab/>
          <w:delText>19</w:delText>
        </w:r>
      </w:del>
    </w:p>
    <w:p w14:paraId="6E1B98CA" w14:textId="282833A2" w:rsidR="003102FF" w:rsidDel="00A63386" w:rsidRDefault="003102FF">
      <w:pPr>
        <w:pStyle w:val="TableofFigures"/>
        <w:tabs>
          <w:tab w:val="right" w:leader="dot" w:pos="9350"/>
        </w:tabs>
        <w:rPr>
          <w:del w:id="570" w:author="Grace Yuan" w:date="2022-02-12T13:38:00Z"/>
          <w:noProof/>
        </w:rPr>
      </w:pPr>
      <w:del w:id="571" w:author="Grace Yuan" w:date="2022-02-12T13:38:00Z">
        <w:r w:rsidRPr="00A63386" w:rsidDel="00A63386">
          <w:rPr>
            <w:noProof/>
            <w:rPrChange w:id="572" w:author="Grace Yuan" w:date="2022-02-12T13:38:00Z">
              <w:rPr>
                <w:rStyle w:val="Hyperlink"/>
                <w:noProof/>
              </w:rPr>
            </w:rPrChange>
          </w:rPr>
          <w:delText>Figure 27 - The About page</w:delText>
        </w:r>
        <w:r w:rsidDel="00A63386">
          <w:rPr>
            <w:noProof/>
            <w:webHidden/>
          </w:rPr>
          <w:tab/>
          <w:delText>20</w:delText>
        </w:r>
      </w:del>
    </w:p>
    <w:p w14:paraId="33C161CA" w14:textId="0A7C6E03" w:rsidR="003102FF" w:rsidDel="00A63386" w:rsidRDefault="003102FF">
      <w:pPr>
        <w:pStyle w:val="TableofFigures"/>
        <w:tabs>
          <w:tab w:val="right" w:leader="dot" w:pos="9350"/>
        </w:tabs>
        <w:rPr>
          <w:del w:id="573" w:author="Grace Yuan" w:date="2022-02-12T13:38:00Z"/>
          <w:noProof/>
        </w:rPr>
      </w:pPr>
      <w:del w:id="574" w:author="Grace Yuan" w:date="2022-02-12T13:38:00Z">
        <w:r w:rsidRPr="00A63386" w:rsidDel="00A63386">
          <w:rPr>
            <w:noProof/>
            <w:rPrChange w:id="575" w:author="Grace Yuan" w:date="2022-02-12T13:38:00Z">
              <w:rPr>
                <w:rStyle w:val="Hyperlink"/>
                <w:noProof/>
              </w:rPr>
            </w:rPrChange>
          </w:rPr>
          <w:delText>Figure 28 - The Contact page</w:delText>
        </w:r>
        <w:r w:rsidDel="00A63386">
          <w:rPr>
            <w:noProof/>
            <w:webHidden/>
          </w:rPr>
          <w:tab/>
          <w:delText>20</w:delText>
        </w:r>
      </w:del>
    </w:p>
    <w:p w14:paraId="1CD14525" w14:textId="0AA039B4" w:rsidR="003102FF" w:rsidDel="00A63386" w:rsidRDefault="003102FF">
      <w:pPr>
        <w:pStyle w:val="TableofFigures"/>
        <w:tabs>
          <w:tab w:val="right" w:leader="dot" w:pos="9350"/>
        </w:tabs>
        <w:rPr>
          <w:del w:id="576" w:author="Grace Yuan" w:date="2022-02-12T13:38:00Z"/>
          <w:noProof/>
        </w:rPr>
      </w:pPr>
      <w:del w:id="577" w:author="Grace Yuan" w:date="2022-02-12T13:38:00Z">
        <w:r w:rsidRPr="00A63386" w:rsidDel="00A63386">
          <w:rPr>
            <w:noProof/>
            <w:rPrChange w:id="578" w:author="Grace Yuan" w:date="2022-02-12T13:38:00Z">
              <w:rPr>
                <w:rStyle w:val="Hyperlink"/>
                <w:noProof/>
              </w:rPr>
            </w:rPrChange>
          </w:rPr>
          <w:delText>Figure 29 - Mapbox libraries</w:delText>
        </w:r>
        <w:r w:rsidDel="00A63386">
          <w:rPr>
            <w:noProof/>
            <w:webHidden/>
          </w:rPr>
          <w:tab/>
          <w:delText>21</w:delText>
        </w:r>
      </w:del>
    </w:p>
    <w:p w14:paraId="23567037" w14:textId="6BD1F0FE" w:rsidR="003102FF" w:rsidDel="00A63386" w:rsidRDefault="003102FF">
      <w:pPr>
        <w:pStyle w:val="TableofFigures"/>
        <w:tabs>
          <w:tab w:val="right" w:leader="dot" w:pos="9350"/>
        </w:tabs>
        <w:rPr>
          <w:del w:id="579" w:author="Grace Yuan" w:date="2022-02-12T13:38:00Z"/>
          <w:noProof/>
        </w:rPr>
      </w:pPr>
      <w:del w:id="580" w:author="Grace Yuan" w:date="2022-02-12T13:38:00Z">
        <w:r w:rsidRPr="00A63386" w:rsidDel="00A63386">
          <w:rPr>
            <w:noProof/>
            <w:rPrChange w:id="581" w:author="Grace Yuan" w:date="2022-02-12T13:38:00Z">
              <w:rPr>
                <w:rStyle w:val="Hyperlink"/>
                <w:noProof/>
              </w:rPr>
            </w:rPrChange>
          </w:rPr>
          <w:delText>Figure 30 - Add maps to HTML</w:delText>
        </w:r>
        <w:r w:rsidDel="00A63386">
          <w:rPr>
            <w:noProof/>
            <w:webHidden/>
          </w:rPr>
          <w:tab/>
          <w:delText>21</w:delText>
        </w:r>
      </w:del>
    </w:p>
    <w:p w14:paraId="461BA44E" w14:textId="1D8CD3DC" w:rsidR="003102FF" w:rsidDel="00A63386" w:rsidRDefault="003102FF">
      <w:pPr>
        <w:pStyle w:val="TableofFigures"/>
        <w:tabs>
          <w:tab w:val="right" w:leader="dot" w:pos="9350"/>
        </w:tabs>
        <w:rPr>
          <w:del w:id="582" w:author="Grace Yuan" w:date="2022-02-12T13:38:00Z"/>
          <w:noProof/>
        </w:rPr>
      </w:pPr>
      <w:del w:id="583" w:author="Grace Yuan" w:date="2022-02-12T13:38:00Z">
        <w:r w:rsidRPr="00A63386" w:rsidDel="00A63386">
          <w:rPr>
            <w:noProof/>
            <w:rPrChange w:id="584" w:author="Grace Yuan" w:date="2022-02-12T13:38:00Z">
              <w:rPr>
                <w:rStyle w:val="Hyperlink"/>
                <w:noProof/>
              </w:rPr>
            </w:rPrChange>
          </w:rPr>
          <w:delText>Figure 31 - Add any map related functions under map.on ('load', function(){})</w:delText>
        </w:r>
        <w:r w:rsidDel="00A63386">
          <w:rPr>
            <w:noProof/>
            <w:webHidden/>
          </w:rPr>
          <w:tab/>
          <w:delText>21</w:delText>
        </w:r>
      </w:del>
    </w:p>
    <w:p w14:paraId="2D7B1243" w14:textId="68002FE5" w:rsidR="003102FF" w:rsidDel="00A63386" w:rsidRDefault="003102FF">
      <w:pPr>
        <w:pStyle w:val="TableofFigures"/>
        <w:tabs>
          <w:tab w:val="right" w:leader="dot" w:pos="9350"/>
        </w:tabs>
        <w:rPr>
          <w:del w:id="585" w:author="Grace Yuan" w:date="2022-02-12T13:38:00Z"/>
          <w:noProof/>
        </w:rPr>
      </w:pPr>
      <w:del w:id="586" w:author="Grace Yuan" w:date="2022-02-12T13:38:00Z">
        <w:r w:rsidRPr="00A63386" w:rsidDel="00A63386">
          <w:rPr>
            <w:noProof/>
            <w:rPrChange w:id="587" w:author="Grace Yuan" w:date="2022-02-12T13:38:00Z">
              <w:rPr>
                <w:rStyle w:val="Hyperlink"/>
                <w:noProof/>
              </w:rPr>
            </w:rPrChange>
          </w:rPr>
          <w:delText>Figure 32 - How to embed a graph from Observable</w:delText>
        </w:r>
        <w:r w:rsidDel="00A63386">
          <w:rPr>
            <w:noProof/>
            <w:webHidden/>
          </w:rPr>
          <w:tab/>
          <w:delText>22</w:delText>
        </w:r>
      </w:del>
    </w:p>
    <w:p w14:paraId="65786A95" w14:textId="6BDC2EA3" w:rsidR="003102FF" w:rsidDel="00A63386" w:rsidRDefault="003102FF">
      <w:pPr>
        <w:pStyle w:val="TableofFigures"/>
        <w:tabs>
          <w:tab w:val="right" w:leader="dot" w:pos="9350"/>
        </w:tabs>
        <w:rPr>
          <w:del w:id="588" w:author="Grace Yuan" w:date="2022-02-12T13:38:00Z"/>
          <w:noProof/>
        </w:rPr>
      </w:pPr>
      <w:del w:id="589" w:author="Grace Yuan" w:date="2022-02-12T13:38:00Z">
        <w:r w:rsidRPr="00A63386" w:rsidDel="00A63386">
          <w:rPr>
            <w:noProof/>
            <w:rPrChange w:id="590" w:author="Grace Yuan" w:date="2022-02-12T13:38:00Z">
              <w:rPr>
                <w:rStyle w:val="Hyperlink"/>
                <w:noProof/>
              </w:rPr>
            </w:rPrChange>
          </w:rPr>
          <w:delText>Figure 33 - Fork the notebook to start editing</w:delText>
        </w:r>
        <w:r w:rsidDel="00A63386">
          <w:rPr>
            <w:noProof/>
            <w:webHidden/>
          </w:rPr>
          <w:tab/>
          <w:delText>23</w:delText>
        </w:r>
      </w:del>
    </w:p>
    <w:p w14:paraId="579DB297" w14:textId="2D022AD2" w:rsidR="003102FF" w:rsidDel="00A63386" w:rsidRDefault="003102FF">
      <w:pPr>
        <w:pStyle w:val="TableofFigures"/>
        <w:tabs>
          <w:tab w:val="right" w:leader="dot" w:pos="9350"/>
        </w:tabs>
        <w:rPr>
          <w:del w:id="591" w:author="Grace Yuan" w:date="2022-02-12T13:38:00Z"/>
          <w:noProof/>
        </w:rPr>
      </w:pPr>
      <w:del w:id="592" w:author="Grace Yuan" w:date="2022-02-12T13:38:00Z">
        <w:r w:rsidRPr="00A63386" w:rsidDel="00A63386">
          <w:rPr>
            <w:noProof/>
            <w:rPrChange w:id="593" w:author="Grace Yuan" w:date="2022-02-12T13:38:00Z">
              <w:rPr>
                <w:rStyle w:val="Hyperlink"/>
                <w:noProof/>
              </w:rPr>
            </w:rPrChange>
          </w:rPr>
          <w:delText>Figure 34 - Replace the data</w:delText>
        </w:r>
        <w:r w:rsidDel="00A63386">
          <w:rPr>
            <w:noProof/>
            <w:webHidden/>
          </w:rPr>
          <w:tab/>
          <w:delText>23</w:delText>
        </w:r>
      </w:del>
    </w:p>
    <w:p w14:paraId="57D92A3D" w14:textId="31EFC9B5" w:rsidR="003102FF" w:rsidDel="00A63386" w:rsidRDefault="003102FF">
      <w:pPr>
        <w:pStyle w:val="TableofFigures"/>
        <w:tabs>
          <w:tab w:val="right" w:leader="dot" w:pos="9350"/>
        </w:tabs>
        <w:rPr>
          <w:del w:id="594" w:author="Grace Yuan" w:date="2022-02-12T13:38:00Z"/>
          <w:noProof/>
        </w:rPr>
      </w:pPr>
      <w:del w:id="595" w:author="Grace Yuan" w:date="2022-02-12T13:38:00Z">
        <w:r w:rsidRPr="00A63386" w:rsidDel="00A63386">
          <w:rPr>
            <w:noProof/>
            <w:rPrChange w:id="596" w:author="Grace Yuan" w:date="2022-02-12T13:38:00Z">
              <w:rPr>
                <w:rStyle w:val="Hyperlink"/>
                <w:noProof/>
              </w:rPr>
            </w:rPrChange>
          </w:rPr>
          <w:delText>Figure 35 - Asset overview</w:delText>
        </w:r>
        <w:r w:rsidDel="00A63386">
          <w:rPr>
            <w:noProof/>
            <w:webHidden/>
          </w:rPr>
          <w:tab/>
          <w:delText>24</w:delText>
        </w:r>
      </w:del>
    </w:p>
    <w:p w14:paraId="1B677893" w14:textId="413648C4" w:rsidR="004420A0" w:rsidRDefault="004420A0">
      <w:pPr>
        <w:rPr>
          <w:rFonts w:ascii="Calibri" w:hAnsi="Calibri" w:cs="Calibri"/>
        </w:rPr>
      </w:pPr>
      <w:r>
        <w:rPr>
          <w:rFonts w:ascii="Calibri" w:hAnsi="Calibri" w:cs="Calibri"/>
        </w:rPr>
        <w:fldChar w:fldCharType="end"/>
      </w:r>
    </w:p>
    <w:p w14:paraId="28AC1E50" w14:textId="77777777" w:rsidR="00647254" w:rsidDel="009B6CD5" w:rsidRDefault="00647254">
      <w:pPr>
        <w:rPr>
          <w:del w:id="597" w:author="Grace Yuan" w:date="2022-02-13T13:11:00Z"/>
          <w:rFonts w:ascii="Calibri" w:hAnsi="Calibri" w:cs="Calibri"/>
        </w:rPr>
      </w:pPr>
    </w:p>
    <w:p w14:paraId="4D19906E" w14:textId="77777777" w:rsidR="00B9500C" w:rsidRDefault="00B9500C">
      <w:pPr>
        <w:rPr>
          <w:rFonts w:ascii="Calibri" w:eastAsiaTheme="majorEastAsia" w:hAnsi="Calibri" w:cs="Calibri"/>
          <w:b/>
          <w:bCs/>
          <w:color w:val="2F5496" w:themeColor="accent1" w:themeShade="BF"/>
          <w:sz w:val="26"/>
          <w:szCs w:val="26"/>
        </w:rPr>
      </w:pPr>
      <w:bookmarkStart w:id="598" w:name="_Toc88555530"/>
      <w:del w:id="599" w:author="Grace Yuan" w:date="2022-02-13T13:11:00Z">
        <w:r w:rsidDel="009B6CD5">
          <w:br w:type="page"/>
        </w:r>
      </w:del>
    </w:p>
    <w:p w14:paraId="294DD6CB" w14:textId="5112D5A7" w:rsidR="003476AB" w:rsidRPr="003B6E61" w:rsidRDefault="003B6E61" w:rsidP="004A0AAE">
      <w:pPr>
        <w:pStyle w:val="Heading1"/>
      </w:pPr>
      <w:bookmarkStart w:id="600" w:name="_Toc95650213"/>
      <w:bookmarkEnd w:id="598"/>
      <w:r w:rsidRPr="003B6E61">
        <w:t>Page Structure</w:t>
      </w:r>
      <w:bookmarkEnd w:id="600"/>
    </w:p>
    <w:p w14:paraId="52E58988" w14:textId="2FE423E3" w:rsidR="003476AB" w:rsidRDefault="003476AB">
      <w:pPr>
        <w:rPr>
          <w:rFonts w:ascii="Calibri" w:hAnsi="Calibri" w:cs="Calibri"/>
        </w:rPr>
      </w:pPr>
      <w:r>
        <w:rPr>
          <w:rFonts w:ascii="Calibri" w:hAnsi="Calibri" w:cs="Calibri"/>
        </w:rPr>
        <w:t xml:space="preserve">The Nav Menu consists of </w:t>
      </w:r>
      <w:r w:rsidR="0003211B">
        <w:rPr>
          <w:rFonts w:ascii="Calibri" w:hAnsi="Calibri" w:cs="Calibri"/>
        </w:rPr>
        <w:t>7</w:t>
      </w:r>
      <w:r>
        <w:rPr>
          <w:rFonts w:ascii="Calibri" w:hAnsi="Calibri" w:cs="Calibri"/>
        </w:rPr>
        <w:t xml:space="preserve"> items:</w:t>
      </w:r>
    </w:p>
    <w:p w14:paraId="5E419899" w14:textId="77777777" w:rsidR="009E643A" w:rsidRDefault="009E643A" w:rsidP="00005090"/>
    <w:p w14:paraId="1C139F92" w14:textId="3B360B89" w:rsidR="003476AB" w:rsidRPr="003476AB" w:rsidRDefault="003476AB" w:rsidP="00005090">
      <w:bookmarkStart w:id="601" w:name="_Toc88555531"/>
      <w:r w:rsidRPr="003476AB">
        <w:t>1. Cities</w:t>
      </w:r>
      <w:bookmarkEnd w:id="601"/>
    </w:p>
    <w:p w14:paraId="61307727" w14:textId="2817EC33" w:rsidR="003476AB" w:rsidRDefault="003476AB" w:rsidP="00005090">
      <w:r>
        <w:t xml:space="preserve">Also known as the landing page. This page will host a national map with all the CUTRIC </w:t>
      </w:r>
      <w:ins w:id="602" w:author="Bowes, Jeremy" w:date="2022-02-11T13:33:00Z">
        <w:r w:rsidR="00784259">
          <w:t xml:space="preserve">member </w:t>
        </w:r>
      </w:ins>
      <w:r>
        <w:t xml:space="preserve">cities </w:t>
      </w:r>
      <w:del w:id="603" w:author="Bowes, Jeremy" w:date="2022-02-11T13:33:00Z">
        <w:r w:rsidDel="00784259">
          <w:delText xml:space="preserve">for the </w:delText>
        </w:r>
        <w:r w:rsidR="00136E49" w:rsidDel="00784259">
          <w:delText>user</w:delText>
        </w:r>
        <w:r w:rsidDel="00784259">
          <w:delText xml:space="preserve"> to</w:delText>
        </w:r>
      </w:del>
      <w:ins w:id="604" w:author="Bowes, Jeremy" w:date="2022-02-11T13:33:00Z">
        <w:r w:rsidR="00784259">
          <w:t>from which the user can</w:t>
        </w:r>
      </w:ins>
      <w:r>
        <w:t xml:space="preserve"> choose</w:t>
      </w:r>
      <w:del w:id="605" w:author="Bowes, Jeremy" w:date="2022-02-11T13:33:00Z">
        <w:r w:rsidDel="00784259">
          <w:delText xml:space="preserve"> from</w:delText>
        </w:r>
      </w:del>
      <w:r>
        <w:t xml:space="preserve">. </w:t>
      </w:r>
      <w:ins w:id="606" w:author="Bowes, Jeremy" w:date="2022-02-11T13:34:00Z">
        <w:r w:rsidR="00784259">
          <w:t>The u</w:t>
        </w:r>
      </w:ins>
      <w:del w:id="607" w:author="Bowes, Jeremy" w:date="2022-02-11T13:34:00Z">
        <w:r w:rsidR="00136E49" w:rsidDel="00784259">
          <w:delText>U</w:delText>
        </w:r>
      </w:del>
      <w:r w:rsidR="00136E49">
        <w:t>ser</w:t>
      </w:r>
      <w:r>
        <w:t xml:space="preserve"> can always go back to the landing page to explore a different city.</w:t>
      </w:r>
    </w:p>
    <w:p w14:paraId="37A6B3A2" w14:textId="77777777" w:rsidR="009E643A" w:rsidRPr="003476AB" w:rsidRDefault="009E643A" w:rsidP="00005090"/>
    <w:p w14:paraId="6B518EF6" w14:textId="74F41628" w:rsidR="003476AB" w:rsidRDefault="003476AB" w:rsidP="00005090">
      <w:bookmarkStart w:id="608" w:name="_Toc88555532"/>
      <w:r>
        <w:t>2. Simulation Results</w:t>
      </w:r>
      <w:bookmarkEnd w:id="608"/>
    </w:p>
    <w:p w14:paraId="139FCFD0" w14:textId="56B28DA5" w:rsidR="003476AB" w:rsidRDefault="003476AB" w:rsidP="00005090">
      <w:r>
        <w:t>This page will host all the on-map visualizations with simulation results for range analysis.</w:t>
      </w:r>
    </w:p>
    <w:p w14:paraId="1AF0D34D" w14:textId="77777777" w:rsidR="009E643A" w:rsidRDefault="009E643A" w:rsidP="00005090"/>
    <w:p w14:paraId="2FD59ABA" w14:textId="7FAC2B73" w:rsidR="00991105" w:rsidRDefault="00991105" w:rsidP="00005090">
      <w:r>
        <w:t>3</w:t>
      </w:r>
      <w:r w:rsidRPr="00991105">
        <w:t>. Charging Results</w:t>
      </w:r>
    </w:p>
    <w:p w14:paraId="0B0BDFEE" w14:textId="57F4AB0B" w:rsidR="00991105" w:rsidRDefault="00991105" w:rsidP="00005090">
      <w:r>
        <w:t xml:space="preserve">This page will host all the </w:t>
      </w:r>
      <w:r w:rsidR="0003211B">
        <w:t xml:space="preserve">standalone graphs related to charging, recovery time, and energy consumption </w:t>
      </w:r>
      <w:del w:id="609" w:author="Bowes, Jeremy" w:date="2022-02-11T13:35:00Z">
        <w:r w:rsidR="0003211B" w:rsidDel="0044785A">
          <w:delText xml:space="preserve">by </w:delText>
        </w:r>
      </w:del>
      <w:ins w:id="610" w:author="Bowes, Jeremy" w:date="2022-02-11T13:35:00Z">
        <w:r w:rsidR="0044785A">
          <w:t xml:space="preserve">outlined with </w:t>
        </w:r>
      </w:ins>
      <w:r w:rsidR="0003211B">
        <w:t>charging</w:t>
      </w:r>
      <w:ins w:id="611" w:author="Bowes, Jeremy" w:date="2022-02-11T13:35:00Z">
        <w:r w:rsidR="0044785A">
          <w:t xml:space="preserve"> metrics</w:t>
        </w:r>
      </w:ins>
      <w:r>
        <w:t>.</w:t>
      </w:r>
    </w:p>
    <w:p w14:paraId="0D2B7204" w14:textId="77777777" w:rsidR="009E643A" w:rsidRPr="003476AB" w:rsidRDefault="009E643A" w:rsidP="00005090"/>
    <w:p w14:paraId="6C4D5C97" w14:textId="7AF8A3AF" w:rsidR="003476AB" w:rsidRDefault="00991105" w:rsidP="00005090">
      <w:bookmarkStart w:id="612" w:name="_Toc88555533"/>
      <w:r>
        <w:t>4</w:t>
      </w:r>
      <w:r w:rsidR="003476AB">
        <w:t>. GHG Emissions Analysis</w:t>
      </w:r>
      <w:bookmarkEnd w:id="612"/>
    </w:p>
    <w:p w14:paraId="358BF27E" w14:textId="22882C97" w:rsidR="003476AB" w:rsidRDefault="003476AB" w:rsidP="00005090">
      <w:r>
        <w:t>This page will host any standalone graphs related to the GHG emission analysis.</w:t>
      </w:r>
    </w:p>
    <w:p w14:paraId="5D236130" w14:textId="77777777" w:rsidR="009E643A" w:rsidRPr="003476AB" w:rsidRDefault="009E643A" w:rsidP="00005090"/>
    <w:p w14:paraId="63D6E2DC" w14:textId="03A9287A" w:rsidR="003476AB" w:rsidRDefault="00991105" w:rsidP="00005090">
      <w:bookmarkStart w:id="613" w:name="_Toc88555534"/>
      <w:r>
        <w:t>5</w:t>
      </w:r>
      <w:r w:rsidR="003476AB">
        <w:t>. Electricity Cost Estimation</w:t>
      </w:r>
      <w:bookmarkEnd w:id="613"/>
    </w:p>
    <w:p w14:paraId="33C4B71B" w14:textId="50888611" w:rsidR="003476AB" w:rsidRDefault="003476AB" w:rsidP="00005090">
      <w:r>
        <w:t>This page will host any standalone graphs related to the transit cost.</w:t>
      </w:r>
    </w:p>
    <w:p w14:paraId="208C11EB" w14:textId="77777777" w:rsidR="009E643A" w:rsidRPr="003476AB" w:rsidRDefault="009E643A" w:rsidP="00005090"/>
    <w:p w14:paraId="31018F4B" w14:textId="29D8D158" w:rsidR="003476AB" w:rsidRDefault="00991105" w:rsidP="00005090">
      <w:bookmarkStart w:id="614" w:name="_Toc88555535"/>
      <w:r>
        <w:t>6</w:t>
      </w:r>
      <w:r w:rsidR="003476AB">
        <w:t>. About</w:t>
      </w:r>
      <w:bookmarkEnd w:id="614"/>
    </w:p>
    <w:p w14:paraId="693EA9EC" w14:textId="44A4BD26" w:rsidR="003476AB" w:rsidRDefault="003476AB" w:rsidP="00005090">
      <w:r>
        <w:t xml:space="preserve">This is where CUTRIC </w:t>
      </w:r>
      <w:r w:rsidR="009E643A">
        <w:t>could include</w:t>
      </w:r>
      <w:r>
        <w:t xml:space="preserve"> any information </w:t>
      </w:r>
      <w:r w:rsidR="009E643A">
        <w:t>about</w:t>
      </w:r>
      <w:r>
        <w:t xml:space="preserve"> this project or the team.</w:t>
      </w:r>
    </w:p>
    <w:p w14:paraId="7EF92727" w14:textId="77777777" w:rsidR="009E643A" w:rsidRPr="003476AB" w:rsidRDefault="009E643A" w:rsidP="00005090"/>
    <w:p w14:paraId="25A5E28B" w14:textId="28980D63" w:rsidR="003476AB" w:rsidRDefault="00991105" w:rsidP="00005090">
      <w:bookmarkStart w:id="615" w:name="_Toc88555536"/>
      <w:r>
        <w:t>7</w:t>
      </w:r>
      <w:r w:rsidR="003476AB">
        <w:t>. Contact</w:t>
      </w:r>
      <w:bookmarkEnd w:id="615"/>
    </w:p>
    <w:p w14:paraId="21D7E7C1" w14:textId="70762B51" w:rsidR="003476AB" w:rsidRPr="003476AB" w:rsidRDefault="003476AB" w:rsidP="00005090">
      <w:r>
        <w:t>This page will host any contact information.</w:t>
      </w:r>
    </w:p>
    <w:p w14:paraId="70ADF748" w14:textId="77777777" w:rsidR="003476AB" w:rsidRPr="00CC5CCC" w:rsidRDefault="003476AB">
      <w:pPr>
        <w:rPr>
          <w:rFonts w:ascii="Calibri" w:hAnsi="Calibri" w:cs="Calibri"/>
        </w:rPr>
      </w:pPr>
    </w:p>
    <w:p w14:paraId="5738D077" w14:textId="77777777" w:rsidR="00927EDC" w:rsidRDefault="00927EDC">
      <w:pPr>
        <w:rPr>
          <w:rFonts w:ascii="Calibri" w:eastAsiaTheme="majorEastAsia" w:hAnsi="Calibri" w:cs="Calibri"/>
          <w:b/>
          <w:bCs/>
          <w:color w:val="2F5496" w:themeColor="accent1" w:themeShade="BF"/>
          <w:sz w:val="28"/>
          <w:szCs w:val="28"/>
        </w:rPr>
      </w:pPr>
      <w:bookmarkStart w:id="616" w:name="_Toc88555537"/>
      <w:r>
        <w:br w:type="page"/>
      </w:r>
    </w:p>
    <w:p w14:paraId="57FAD060" w14:textId="1CB141DF" w:rsidR="00CD4164" w:rsidRPr="00CC5CCC" w:rsidRDefault="003B6E61" w:rsidP="00D1029E">
      <w:pPr>
        <w:pStyle w:val="Heading2"/>
      </w:pPr>
      <w:bookmarkStart w:id="617" w:name="_Toc95650214"/>
      <w:r>
        <w:lastRenderedPageBreak/>
        <w:t xml:space="preserve">1. </w:t>
      </w:r>
      <w:r w:rsidR="00CD4164" w:rsidRPr="00CC5CCC">
        <w:t>Landing Page</w:t>
      </w:r>
      <w:r w:rsidR="003476AB">
        <w:t>/Cities</w:t>
      </w:r>
      <w:bookmarkEnd w:id="616"/>
      <w:bookmarkEnd w:id="617"/>
    </w:p>
    <w:p w14:paraId="300B0C4C" w14:textId="541FEC4B" w:rsidR="000F7781" w:rsidRDefault="00CD4164">
      <w:pPr>
        <w:rPr>
          <w:rFonts w:ascii="Calibri" w:hAnsi="Calibri" w:cs="Calibri"/>
        </w:rPr>
      </w:pPr>
      <w:r w:rsidRPr="00CC5CCC">
        <w:rPr>
          <w:rFonts w:ascii="Calibri" w:hAnsi="Calibri" w:cs="Calibri"/>
        </w:rPr>
        <w:t xml:space="preserve">The prototype begins with a landing page to </w:t>
      </w:r>
      <w:r w:rsidR="009E643A">
        <w:rPr>
          <w:rFonts w:ascii="Calibri" w:hAnsi="Calibri" w:cs="Calibri"/>
        </w:rPr>
        <w:t>help</w:t>
      </w:r>
      <w:r w:rsidRPr="00CC5CCC">
        <w:rPr>
          <w:rFonts w:ascii="Calibri" w:hAnsi="Calibri" w:cs="Calibri"/>
        </w:rPr>
        <w:t xml:space="preserve"> the </w:t>
      </w:r>
      <w:r w:rsidR="00136E49">
        <w:rPr>
          <w:rFonts w:ascii="Calibri" w:hAnsi="Calibri" w:cs="Calibri"/>
        </w:rPr>
        <w:t>user</w:t>
      </w:r>
      <w:r w:rsidR="009E643A">
        <w:rPr>
          <w:rFonts w:ascii="Calibri" w:hAnsi="Calibri" w:cs="Calibri"/>
        </w:rPr>
        <w:t xml:space="preserve"> navigate</w:t>
      </w:r>
      <w:ins w:id="618" w:author="Bowes, Jeremy" w:date="2022-02-11T13:36:00Z">
        <w:r w:rsidR="00113C9C">
          <w:rPr>
            <w:rFonts w:ascii="Calibri" w:hAnsi="Calibri" w:cs="Calibri"/>
          </w:rPr>
          <w:t xml:space="preserve"> the dashboard</w:t>
        </w:r>
      </w:ins>
      <w:r w:rsidRPr="00CC5CCC">
        <w:rPr>
          <w:rFonts w:ascii="Calibri" w:hAnsi="Calibri" w:cs="Calibri"/>
        </w:rPr>
        <w:t>. On the page there is a</w:t>
      </w:r>
      <w:r w:rsidR="00961767" w:rsidRPr="00CC5CCC">
        <w:rPr>
          <w:rFonts w:ascii="Calibri" w:hAnsi="Calibri" w:cs="Calibri"/>
        </w:rPr>
        <w:t xml:space="preserve"> </w:t>
      </w:r>
      <w:r w:rsidRPr="00CC5CCC">
        <w:rPr>
          <w:rFonts w:ascii="Calibri" w:hAnsi="Calibri" w:cs="Calibri"/>
        </w:rPr>
        <w:t xml:space="preserve">map </w:t>
      </w:r>
      <w:r w:rsidR="00136E49">
        <w:rPr>
          <w:rFonts w:ascii="Calibri" w:hAnsi="Calibri" w:cs="Calibri"/>
        </w:rPr>
        <w:t xml:space="preserve">with a list of city names </w:t>
      </w:r>
      <w:r w:rsidRPr="00CC5CCC">
        <w:rPr>
          <w:rFonts w:ascii="Calibri" w:hAnsi="Calibri" w:cs="Calibri"/>
        </w:rPr>
        <w:t xml:space="preserve">for </w:t>
      </w:r>
      <w:ins w:id="619" w:author="Bowes, Jeremy" w:date="2022-02-11T13:36:00Z">
        <w:r w:rsidR="00113C9C">
          <w:rPr>
            <w:rFonts w:ascii="Calibri" w:hAnsi="Calibri" w:cs="Calibri"/>
          </w:rPr>
          <w:t xml:space="preserve">the </w:t>
        </w:r>
      </w:ins>
      <w:r w:rsidR="00136E49">
        <w:rPr>
          <w:rFonts w:ascii="Calibri" w:hAnsi="Calibri" w:cs="Calibri"/>
        </w:rPr>
        <w:t>user</w:t>
      </w:r>
      <w:r w:rsidRPr="00CC5CCC">
        <w:rPr>
          <w:rFonts w:ascii="Calibri" w:hAnsi="Calibri" w:cs="Calibri"/>
        </w:rPr>
        <w:t xml:space="preserve"> to browse </w:t>
      </w:r>
      <w:r w:rsidR="00136E49">
        <w:rPr>
          <w:rFonts w:ascii="Calibri" w:hAnsi="Calibri" w:cs="Calibri"/>
        </w:rPr>
        <w:t xml:space="preserve">all the </w:t>
      </w:r>
      <w:ins w:id="620" w:author="Bowes, Jeremy" w:date="2022-02-11T13:36:00Z">
        <w:r w:rsidR="00113C9C">
          <w:rPr>
            <w:rFonts w:ascii="Calibri" w:hAnsi="Calibri" w:cs="Calibri"/>
          </w:rPr>
          <w:t xml:space="preserve">current </w:t>
        </w:r>
      </w:ins>
      <w:del w:id="621" w:author="Bowes, Jeremy" w:date="2022-02-11T13:37:00Z">
        <w:r w:rsidR="00136E49" w:rsidDel="00113C9C">
          <w:rPr>
            <w:rFonts w:ascii="Calibri" w:hAnsi="Calibri" w:cs="Calibri"/>
          </w:rPr>
          <w:delText xml:space="preserve">CUTRIC </w:delText>
        </w:r>
      </w:del>
      <w:ins w:id="622" w:author="Bowes, Jeremy" w:date="2022-02-11T13:37:00Z">
        <w:r w:rsidR="00113C9C">
          <w:rPr>
            <w:rFonts w:ascii="Calibri" w:hAnsi="Calibri" w:cs="Calibri"/>
          </w:rPr>
          <w:t xml:space="preserve">Canadian </w:t>
        </w:r>
      </w:ins>
      <w:r w:rsidRPr="00CC5CCC">
        <w:rPr>
          <w:rFonts w:ascii="Calibri" w:hAnsi="Calibri" w:cs="Calibri"/>
        </w:rPr>
        <w:t xml:space="preserve">cities </w:t>
      </w:r>
      <w:del w:id="623" w:author="Bowes, Jeremy" w:date="2022-02-11T13:37:00Z">
        <w:r w:rsidRPr="00CC5CCC" w:rsidDel="00113C9C">
          <w:rPr>
            <w:rFonts w:ascii="Calibri" w:hAnsi="Calibri" w:cs="Calibri"/>
          </w:rPr>
          <w:delText xml:space="preserve">on </w:delText>
        </w:r>
      </w:del>
      <w:ins w:id="624" w:author="Bowes, Jeremy" w:date="2022-02-11T13:37:00Z">
        <w:r w:rsidR="00113C9C">
          <w:rPr>
            <w:rFonts w:ascii="Calibri" w:hAnsi="Calibri" w:cs="Calibri"/>
          </w:rPr>
          <w:t xml:space="preserve">at a </w:t>
        </w:r>
        <w:r w:rsidR="00113C9C" w:rsidRPr="00CC5CCC">
          <w:rPr>
            <w:rFonts w:ascii="Calibri" w:hAnsi="Calibri" w:cs="Calibri"/>
          </w:rPr>
          <w:t xml:space="preserve"> </w:t>
        </w:r>
      </w:ins>
      <w:del w:id="625" w:author="Bowes, Jeremy" w:date="2022-02-11T13:37:00Z">
        <w:r w:rsidRPr="00CC5CCC" w:rsidDel="00113C9C">
          <w:rPr>
            <w:rFonts w:ascii="Calibri" w:hAnsi="Calibri" w:cs="Calibri"/>
          </w:rPr>
          <w:delText>the</w:delText>
        </w:r>
      </w:del>
      <w:r w:rsidRPr="00CC5CCC">
        <w:rPr>
          <w:rFonts w:ascii="Calibri" w:hAnsi="Calibri" w:cs="Calibri"/>
        </w:rPr>
        <w:t xml:space="preserve"> national </w:t>
      </w:r>
      <w:del w:id="626" w:author="Grace Yuan" w:date="2022-02-12T10:53:00Z">
        <w:r w:rsidRPr="00CC5CCC" w:rsidDel="00A44BCE">
          <w:rPr>
            <w:rFonts w:ascii="Calibri" w:hAnsi="Calibri" w:cs="Calibri"/>
          </w:rPr>
          <w:delText>level</w:delText>
        </w:r>
      </w:del>
      <w:ins w:id="627" w:author="Bowes, Jeremy" w:date="2022-02-11T13:37:00Z">
        <w:del w:id="628" w:author="Grace Yuan" w:date="2022-02-12T10:53:00Z">
          <w:r w:rsidR="00113C9C" w:rsidDel="00A44BCE">
            <w:rPr>
              <w:rFonts w:ascii="Calibri" w:hAnsi="Calibri" w:cs="Calibri"/>
            </w:rPr>
            <w:delText xml:space="preserve"> </w:delText>
          </w:r>
        </w:del>
      </w:ins>
      <w:del w:id="629" w:author="Grace Yuan" w:date="2022-02-12T10:53:00Z">
        <w:r w:rsidR="00136E49" w:rsidDel="00A44BCE">
          <w:rPr>
            <w:rFonts w:ascii="Calibri" w:hAnsi="Calibri" w:cs="Calibri"/>
          </w:rPr>
          <w:delText>.</w:delText>
        </w:r>
      </w:del>
      <w:ins w:id="630" w:author="Grace Yuan" w:date="2022-02-12T10:53:00Z">
        <w:r w:rsidR="00A44BCE" w:rsidRPr="00CC5CCC">
          <w:rPr>
            <w:rFonts w:ascii="Calibri" w:hAnsi="Calibri" w:cs="Calibri"/>
          </w:rPr>
          <w:t>level</w:t>
        </w:r>
        <w:r w:rsidR="00A44BCE">
          <w:rPr>
            <w:rFonts w:ascii="Calibri" w:hAnsi="Calibri" w:cs="Calibri"/>
          </w:rPr>
          <w:t>.</w:t>
        </w:r>
      </w:ins>
      <w:r w:rsidR="00136E49">
        <w:rPr>
          <w:rFonts w:ascii="Calibri" w:hAnsi="Calibri" w:cs="Calibri"/>
        </w:rPr>
        <w:t xml:space="preserve"> Users can</w:t>
      </w:r>
      <w:r w:rsidRPr="00CC5CCC">
        <w:rPr>
          <w:rFonts w:ascii="Calibri" w:hAnsi="Calibri" w:cs="Calibri"/>
        </w:rPr>
        <w:t xml:space="preserve"> select one city to review</w:t>
      </w:r>
      <w:r w:rsidR="00861784">
        <w:rPr>
          <w:rFonts w:ascii="Calibri" w:hAnsi="Calibri" w:cs="Calibri"/>
        </w:rPr>
        <w:t>,</w:t>
      </w:r>
      <w:r w:rsidRPr="00CC5CCC">
        <w:rPr>
          <w:rFonts w:ascii="Calibri" w:hAnsi="Calibri" w:cs="Calibri"/>
        </w:rPr>
        <w:t xml:space="preserve"> by choosing </w:t>
      </w:r>
      <w:r w:rsidR="009E643A">
        <w:rPr>
          <w:rFonts w:ascii="Calibri" w:hAnsi="Calibri" w:cs="Calibri"/>
        </w:rPr>
        <w:t>the</w:t>
      </w:r>
      <w:r w:rsidRPr="00CC5CCC">
        <w:rPr>
          <w:rFonts w:ascii="Calibri" w:hAnsi="Calibri" w:cs="Calibri"/>
        </w:rPr>
        <w:t xml:space="preserve"> city</w:t>
      </w:r>
      <w:r w:rsidR="009E643A">
        <w:rPr>
          <w:rFonts w:ascii="Calibri" w:hAnsi="Calibri" w:cs="Calibri"/>
        </w:rPr>
        <w:t>’s</w:t>
      </w:r>
      <w:r w:rsidRPr="00CC5CCC">
        <w:rPr>
          <w:rFonts w:ascii="Calibri" w:hAnsi="Calibri" w:cs="Calibri"/>
        </w:rPr>
        <w:t xml:space="preserve"> name either on the side bar or on the map directly. </w:t>
      </w:r>
    </w:p>
    <w:p w14:paraId="042F1315" w14:textId="77777777" w:rsidR="005F4B81" w:rsidRDefault="005F4B81">
      <w:pPr>
        <w:rPr>
          <w:rFonts w:ascii="Calibri" w:hAnsi="Calibri" w:cs="Calibri"/>
        </w:rPr>
      </w:pPr>
    </w:p>
    <w:p w14:paraId="3C24A3F3" w14:textId="42902C94" w:rsidR="0068421F" w:rsidRDefault="0068421F">
      <w:pPr>
        <w:rPr>
          <w:rFonts w:ascii="Calibri" w:hAnsi="Calibri" w:cs="Calibri"/>
        </w:rPr>
      </w:pPr>
      <w:r>
        <w:rPr>
          <w:rFonts w:ascii="Calibri" w:hAnsi="Calibri" w:cs="Calibri"/>
          <w:noProof/>
        </w:rPr>
        <w:drawing>
          <wp:inline distT="0" distB="0" distL="0" distR="0" wp14:anchorId="0B016B61" wp14:editId="0D1BDB60">
            <wp:extent cx="5943600" cy="2729865"/>
            <wp:effectExtent l="0" t="0" r="0" b="63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45747861" w14:textId="3F495D21" w:rsidR="00E07D56" w:rsidRPr="00621D93" w:rsidRDefault="00621D93" w:rsidP="00621D93">
      <w:pPr>
        <w:pStyle w:val="Caption"/>
      </w:pPr>
      <w:bookmarkStart w:id="631" w:name="_Toc95651796"/>
      <w:r w:rsidRPr="00621D93">
        <w:t xml:space="preserve">Figure </w:t>
      </w:r>
      <w:r>
        <w:fldChar w:fldCharType="begin"/>
      </w:r>
      <w:r>
        <w:instrText>SEQ Figure \* ARABIC</w:instrText>
      </w:r>
      <w:r>
        <w:fldChar w:fldCharType="separate"/>
      </w:r>
      <w:r w:rsidR="00C05D68">
        <w:rPr>
          <w:noProof/>
        </w:rPr>
        <w:t>2</w:t>
      </w:r>
      <w:r>
        <w:fldChar w:fldCharType="end"/>
      </w:r>
      <w:r w:rsidRPr="00621D93">
        <w:t xml:space="preserve"> </w:t>
      </w:r>
      <w:r w:rsidR="00C67A39">
        <w:t>-</w:t>
      </w:r>
      <w:r w:rsidR="00800517">
        <w:t xml:space="preserve"> The </w:t>
      </w:r>
      <w:r w:rsidRPr="00621D93">
        <w:t xml:space="preserve">Landing page: </w:t>
      </w:r>
      <w:r>
        <w:t>A</w:t>
      </w:r>
      <w:r w:rsidRPr="00621D93">
        <w:t xml:space="preserve"> national map with all the CUTRIC cities</w:t>
      </w:r>
      <w:bookmarkEnd w:id="631"/>
    </w:p>
    <w:p w14:paraId="223F96EC" w14:textId="3198A384" w:rsidR="00CC5CCC" w:rsidRDefault="00CC5CCC">
      <w:pPr>
        <w:rPr>
          <w:rFonts w:ascii="Calibri" w:hAnsi="Calibri" w:cs="Calibri"/>
        </w:rPr>
      </w:pPr>
      <w:r w:rsidRPr="00CC5CCC">
        <w:rPr>
          <w:rFonts w:ascii="Calibri" w:hAnsi="Calibri" w:cs="Calibri"/>
        </w:rPr>
        <w:t xml:space="preserve">Originally centred around Canada, the map will </w:t>
      </w:r>
      <w:del w:id="632" w:author="Bowes, Jeremy" w:date="2022-02-11T13:39:00Z">
        <w:r w:rsidRPr="00CC5CCC" w:rsidDel="00E94378">
          <w:rPr>
            <w:rFonts w:ascii="Calibri" w:hAnsi="Calibri" w:cs="Calibri"/>
          </w:rPr>
          <w:delText xml:space="preserve">fly </w:delText>
        </w:r>
      </w:del>
      <w:ins w:id="633" w:author="Bowes, Jeremy" w:date="2022-02-11T13:39:00Z">
        <w:r w:rsidR="00E94378">
          <w:rPr>
            <w:rFonts w:ascii="Calibri" w:hAnsi="Calibri" w:cs="Calibri"/>
          </w:rPr>
          <w:t xml:space="preserve">move </w:t>
        </w:r>
      </w:ins>
      <w:r w:rsidRPr="00CC5CCC">
        <w:rPr>
          <w:rFonts w:ascii="Calibri" w:hAnsi="Calibri" w:cs="Calibri"/>
        </w:rPr>
        <w:t xml:space="preserve">to and zoom in between different cities based on the </w:t>
      </w:r>
      <w:r w:rsidR="00136E49">
        <w:rPr>
          <w:rFonts w:ascii="Calibri" w:hAnsi="Calibri" w:cs="Calibri"/>
        </w:rPr>
        <w:t>user</w:t>
      </w:r>
      <w:r w:rsidRPr="00CC5CCC">
        <w:rPr>
          <w:rFonts w:ascii="Calibri" w:hAnsi="Calibri" w:cs="Calibri"/>
        </w:rPr>
        <w:t xml:space="preserve">’s selection. </w:t>
      </w:r>
      <w:r w:rsidR="002C1B53">
        <w:rPr>
          <w:rFonts w:ascii="Calibri" w:hAnsi="Calibri" w:cs="Calibri"/>
        </w:rPr>
        <w:t xml:space="preserve">Once the </w:t>
      </w:r>
      <w:r w:rsidR="00136E49">
        <w:rPr>
          <w:rFonts w:ascii="Calibri" w:hAnsi="Calibri" w:cs="Calibri"/>
        </w:rPr>
        <w:t>user</w:t>
      </w:r>
      <w:r w:rsidR="002C1B53">
        <w:rPr>
          <w:rFonts w:ascii="Calibri" w:hAnsi="Calibri" w:cs="Calibri"/>
        </w:rPr>
        <w:t xml:space="preserve"> </w:t>
      </w:r>
      <w:r w:rsidR="00861784">
        <w:rPr>
          <w:rFonts w:ascii="Calibri" w:hAnsi="Calibri" w:cs="Calibri"/>
        </w:rPr>
        <w:t>selects</w:t>
      </w:r>
      <w:r w:rsidR="002C1B53">
        <w:rPr>
          <w:rFonts w:ascii="Calibri" w:hAnsi="Calibri" w:cs="Calibri"/>
        </w:rPr>
        <w:t xml:space="preserve"> a city, the map </w:t>
      </w:r>
      <w:del w:id="634" w:author="Bowes, Jeremy" w:date="2022-02-11T13:39:00Z">
        <w:r w:rsidR="002C1B53" w:rsidDel="00E94378">
          <w:rPr>
            <w:rFonts w:ascii="Calibri" w:hAnsi="Calibri" w:cs="Calibri"/>
          </w:rPr>
          <w:delText xml:space="preserve">flies </w:delText>
        </w:r>
      </w:del>
      <w:ins w:id="635" w:author="Bowes, Jeremy" w:date="2022-02-11T13:39:00Z">
        <w:r w:rsidR="00E94378">
          <w:rPr>
            <w:rFonts w:ascii="Calibri" w:hAnsi="Calibri" w:cs="Calibri"/>
          </w:rPr>
          <w:t xml:space="preserve">opens </w:t>
        </w:r>
      </w:ins>
      <w:r w:rsidR="002C1B53">
        <w:rPr>
          <w:rFonts w:ascii="Calibri" w:hAnsi="Calibri" w:cs="Calibri"/>
        </w:rPr>
        <w:t>to the city’s location and zoom</w:t>
      </w:r>
      <w:ins w:id="636" w:author="Bowes, Jeremy" w:date="2022-02-11T13:39:00Z">
        <w:r w:rsidR="00E94378">
          <w:rPr>
            <w:rFonts w:ascii="Calibri" w:hAnsi="Calibri" w:cs="Calibri"/>
          </w:rPr>
          <w:t>s</w:t>
        </w:r>
      </w:ins>
      <w:r w:rsidR="002C1B53">
        <w:rPr>
          <w:rFonts w:ascii="Calibri" w:hAnsi="Calibri" w:cs="Calibri"/>
        </w:rPr>
        <w:t xml:space="preserve"> in to the city</w:t>
      </w:r>
      <w:del w:id="637" w:author="Bowes, Jeremy" w:date="2022-02-11T13:39:00Z">
        <w:r w:rsidR="002C1B53" w:rsidDel="00E94378">
          <w:rPr>
            <w:rFonts w:ascii="Calibri" w:hAnsi="Calibri" w:cs="Calibri"/>
          </w:rPr>
          <w:delText>’s</w:delText>
        </w:r>
      </w:del>
      <w:r w:rsidR="002C1B53">
        <w:rPr>
          <w:rFonts w:ascii="Calibri" w:hAnsi="Calibri" w:cs="Calibri"/>
        </w:rPr>
        <w:t xml:space="preserve"> level. An orange ‘Enter’ button shows up and when the </w:t>
      </w:r>
      <w:r w:rsidR="00136E49">
        <w:rPr>
          <w:rFonts w:ascii="Calibri" w:hAnsi="Calibri" w:cs="Calibri"/>
        </w:rPr>
        <w:t>user</w:t>
      </w:r>
      <w:r w:rsidR="002C1B53">
        <w:rPr>
          <w:rFonts w:ascii="Calibri" w:hAnsi="Calibri" w:cs="Calibri"/>
        </w:rPr>
        <w:t xml:space="preserve"> hover</w:t>
      </w:r>
      <w:ins w:id="638" w:author="Bowes, Jeremy" w:date="2022-02-11T13:40:00Z">
        <w:r w:rsidR="00E94378">
          <w:rPr>
            <w:rFonts w:ascii="Calibri" w:hAnsi="Calibri" w:cs="Calibri"/>
          </w:rPr>
          <w:t>s</w:t>
        </w:r>
      </w:ins>
      <w:r w:rsidR="002C1B53">
        <w:rPr>
          <w:rFonts w:ascii="Calibri" w:hAnsi="Calibri" w:cs="Calibri"/>
        </w:rPr>
        <w:t xml:space="preserve"> over it, the city’s name pops up in the tooltip. </w:t>
      </w:r>
      <w:r w:rsidR="00CD4164" w:rsidRPr="00CC5CCC">
        <w:rPr>
          <w:rFonts w:ascii="Calibri" w:hAnsi="Calibri" w:cs="Calibri"/>
        </w:rPr>
        <w:t xml:space="preserve">After confirming the </w:t>
      </w:r>
      <w:r w:rsidR="00961767" w:rsidRPr="00CC5CCC">
        <w:rPr>
          <w:rFonts w:ascii="Calibri" w:hAnsi="Calibri" w:cs="Calibri"/>
        </w:rPr>
        <w:t xml:space="preserve">city </w:t>
      </w:r>
      <w:ins w:id="639" w:author="Bowes, Jeremy" w:date="2022-02-11T13:40:00Z">
        <w:r w:rsidR="00E94378">
          <w:rPr>
            <w:rFonts w:ascii="Calibri" w:hAnsi="Calibri" w:cs="Calibri"/>
          </w:rPr>
          <w:t xml:space="preserve">choice </w:t>
        </w:r>
      </w:ins>
      <w:r w:rsidR="00961767" w:rsidRPr="00CC5CCC">
        <w:rPr>
          <w:rFonts w:ascii="Calibri" w:hAnsi="Calibri" w:cs="Calibri"/>
        </w:rPr>
        <w:t xml:space="preserve">that </w:t>
      </w:r>
      <w:del w:id="640" w:author="Bowes, Jeremy" w:date="2022-02-11T13:40:00Z">
        <w:r w:rsidR="00CD4164" w:rsidRPr="00CC5CCC" w:rsidDel="00A15FE9">
          <w:rPr>
            <w:rFonts w:ascii="Calibri" w:hAnsi="Calibri" w:cs="Calibri"/>
          </w:rPr>
          <w:delText>they want to continue with</w:delText>
        </w:r>
        <w:r w:rsidR="002C1B53" w:rsidDel="00A15FE9">
          <w:rPr>
            <w:rFonts w:ascii="Calibri" w:hAnsi="Calibri" w:cs="Calibri"/>
          </w:rPr>
          <w:delText xml:space="preserve"> and</w:delText>
        </w:r>
      </w:del>
      <w:ins w:id="641" w:author="Bowes, Jeremy" w:date="2022-02-11T13:40:00Z">
        <w:r w:rsidR="00A15FE9">
          <w:rPr>
            <w:rFonts w:ascii="Calibri" w:hAnsi="Calibri" w:cs="Calibri"/>
          </w:rPr>
          <w:t>the user can</w:t>
        </w:r>
      </w:ins>
      <w:r w:rsidR="002C1B53">
        <w:rPr>
          <w:rFonts w:ascii="Calibri" w:hAnsi="Calibri" w:cs="Calibri"/>
        </w:rPr>
        <w:t xml:space="preserve"> click on </w:t>
      </w:r>
      <w:r w:rsidR="00861784">
        <w:rPr>
          <w:rFonts w:ascii="Calibri" w:hAnsi="Calibri" w:cs="Calibri"/>
        </w:rPr>
        <w:t xml:space="preserve">the </w:t>
      </w:r>
      <w:r w:rsidR="002C1B53">
        <w:rPr>
          <w:rFonts w:ascii="Calibri" w:hAnsi="Calibri" w:cs="Calibri"/>
        </w:rPr>
        <w:t>‘Enter’</w:t>
      </w:r>
      <w:r w:rsidR="00861784">
        <w:rPr>
          <w:rFonts w:ascii="Calibri" w:hAnsi="Calibri" w:cs="Calibri"/>
        </w:rPr>
        <w:t xml:space="preserve"> button</w:t>
      </w:r>
      <w:r w:rsidR="00CD4164" w:rsidRPr="00CC5CCC">
        <w:rPr>
          <w:rFonts w:ascii="Calibri" w:hAnsi="Calibri" w:cs="Calibri"/>
        </w:rPr>
        <w:t xml:space="preserve">, </w:t>
      </w:r>
      <w:del w:id="642" w:author="Bowes, Jeremy" w:date="2022-02-11T13:40:00Z">
        <w:r w:rsidR="00CD4164" w:rsidRPr="00CC5CCC" w:rsidDel="00A15FE9">
          <w:rPr>
            <w:rFonts w:ascii="Calibri" w:hAnsi="Calibri" w:cs="Calibri"/>
          </w:rPr>
          <w:delText xml:space="preserve">the </w:delText>
        </w:r>
        <w:r w:rsidR="00136E49" w:rsidDel="00A15FE9">
          <w:rPr>
            <w:rFonts w:ascii="Calibri" w:hAnsi="Calibri" w:cs="Calibri"/>
          </w:rPr>
          <w:delText>user</w:delText>
        </w:r>
      </w:del>
      <w:ins w:id="643" w:author="Bowes, Jeremy" w:date="2022-02-11T13:40:00Z">
        <w:r w:rsidR="00A15FE9">
          <w:rPr>
            <w:rFonts w:ascii="Calibri" w:hAnsi="Calibri" w:cs="Calibri"/>
          </w:rPr>
          <w:t>and</w:t>
        </w:r>
      </w:ins>
      <w:r w:rsidR="00CD4164" w:rsidRPr="00CC5CCC">
        <w:rPr>
          <w:rFonts w:ascii="Calibri" w:hAnsi="Calibri" w:cs="Calibri"/>
        </w:rPr>
        <w:t xml:space="preserve"> will be taken to another webpage where they can find all the </w:t>
      </w:r>
      <w:r w:rsidR="00861784">
        <w:rPr>
          <w:rFonts w:ascii="Calibri" w:hAnsi="Calibri" w:cs="Calibri"/>
        </w:rPr>
        <w:t>analytics and visualizations</w:t>
      </w:r>
      <w:r w:rsidR="00CD4164" w:rsidRPr="00CC5CCC">
        <w:rPr>
          <w:rFonts w:ascii="Calibri" w:hAnsi="Calibri" w:cs="Calibri"/>
        </w:rPr>
        <w:t xml:space="preserve"> of that </w:t>
      </w:r>
      <w:ins w:id="644" w:author="Bowes, Jeremy" w:date="2022-02-11T13:41:00Z">
        <w:r w:rsidR="00A15FE9">
          <w:rPr>
            <w:rFonts w:ascii="Calibri" w:hAnsi="Calibri" w:cs="Calibri"/>
          </w:rPr>
          <w:t xml:space="preserve">specific </w:t>
        </w:r>
      </w:ins>
      <w:r w:rsidR="00136E49">
        <w:rPr>
          <w:rFonts w:ascii="Calibri" w:hAnsi="Calibri" w:cs="Calibri"/>
        </w:rPr>
        <w:t>city</w:t>
      </w:r>
      <w:r w:rsidR="00CD4164" w:rsidRPr="00CC5CCC">
        <w:rPr>
          <w:rFonts w:ascii="Calibri" w:hAnsi="Calibri" w:cs="Calibri"/>
        </w:rPr>
        <w:t>.</w:t>
      </w:r>
      <w:r w:rsidR="00AE0D58">
        <w:rPr>
          <w:rFonts w:ascii="Calibri" w:hAnsi="Calibri" w:cs="Calibri"/>
        </w:rPr>
        <w:t xml:space="preserve"> </w:t>
      </w:r>
      <w:r w:rsidR="00861784">
        <w:rPr>
          <w:rFonts w:ascii="Calibri" w:hAnsi="Calibri" w:cs="Calibri"/>
        </w:rPr>
        <w:t>Each city will be hosted on a separate site/dashboard, for the ease of data</w:t>
      </w:r>
      <w:r w:rsidR="00023778">
        <w:rPr>
          <w:rFonts w:ascii="Calibri" w:hAnsi="Calibri" w:cs="Calibri"/>
        </w:rPr>
        <w:t xml:space="preserve"> organization</w:t>
      </w:r>
      <w:r w:rsidR="00861784">
        <w:rPr>
          <w:rFonts w:ascii="Calibri" w:hAnsi="Calibri" w:cs="Calibri"/>
        </w:rPr>
        <w:t xml:space="preserve"> and </w:t>
      </w:r>
      <w:r w:rsidR="00136E49">
        <w:rPr>
          <w:rFonts w:ascii="Calibri" w:hAnsi="Calibri" w:cs="Calibri"/>
        </w:rPr>
        <w:t>user</w:t>
      </w:r>
      <w:r w:rsidR="00023778">
        <w:rPr>
          <w:rFonts w:ascii="Calibri" w:hAnsi="Calibri" w:cs="Calibri"/>
        </w:rPr>
        <w:t xml:space="preserve"> </w:t>
      </w:r>
      <w:r w:rsidR="00861784">
        <w:rPr>
          <w:rFonts w:ascii="Calibri" w:hAnsi="Calibri" w:cs="Calibri"/>
        </w:rPr>
        <w:t xml:space="preserve">navigation. </w:t>
      </w:r>
      <w:r w:rsidRPr="00CC5CCC">
        <w:rPr>
          <w:rFonts w:ascii="Calibri" w:hAnsi="Calibri" w:cs="Calibri"/>
        </w:rPr>
        <w:t xml:space="preserve">For this prototype, </w:t>
      </w:r>
      <w:r w:rsidR="00136E49">
        <w:rPr>
          <w:rFonts w:ascii="Calibri" w:hAnsi="Calibri" w:cs="Calibri"/>
        </w:rPr>
        <w:t xml:space="preserve">only </w:t>
      </w:r>
      <w:ins w:id="645" w:author="Bowes, Jeremy" w:date="2022-02-11T13:41:00Z">
        <w:r w:rsidR="00A15FE9">
          <w:rPr>
            <w:rFonts w:ascii="Calibri" w:hAnsi="Calibri" w:cs="Calibri"/>
          </w:rPr>
          <w:t xml:space="preserve">the demonstration case study of </w:t>
        </w:r>
      </w:ins>
      <w:r w:rsidR="00136E49">
        <w:rPr>
          <w:rFonts w:ascii="Calibri" w:hAnsi="Calibri" w:cs="Calibri"/>
        </w:rPr>
        <w:t xml:space="preserve">Burlington has a </w:t>
      </w:r>
      <w:r w:rsidR="004E30E9">
        <w:rPr>
          <w:rFonts w:ascii="Calibri" w:hAnsi="Calibri" w:cs="Calibri"/>
        </w:rPr>
        <w:t xml:space="preserve">functional </w:t>
      </w:r>
      <w:r w:rsidR="00136E49">
        <w:rPr>
          <w:rFonts w:ascii="Calibri" w:hAnsi="Calibri" w:cs="Calibri"/>
        </w:rPr>
        <w:t>link</w:t>
      </w:r>
      <w:r w:rsidRPr="00CC5CCC">
        <w:rPr>
          <w:rFonts w:ascii="Calibri" w:hAnsi="Calibri" w:cs="Calibri"/>
        </w:rPr>
        <w:t>.</w:t>
      </w:r>
      <w:r w:rsidR="00861784">
        <w:rPr>
          <w:rFonts w:ascii="Calibri" w:hAnsi="Calibri" w:cs="Calibri"/>
        </w:rPr>
        <w:t xml:space="preserve"> </w:t>
      </w:r>
    </w:p>
    <w:p w14:paraId="161519EC" w14:textId="77777777" w:rsidR="000F7781" w:rsidRDefault="000F7781">
      <w:pPr>
        <w:rPr>
          <w:rFonts w:ascii="Calibri" w:hAnsi="Calibri" w:cs="Calibri"/>
        </w:rPr>
      </w:pPr>
    </w:p>
    <w:p w14:paraId="74B451F3" w14:textId="59A0CB9A" w:rsidR="00861784" w:rsidRDefault="0068421F">
      <w:pPr>
        <w:rPr>
          <w:rFonts w:ascii="Calibri" w:hAnsi="Calibri" w:cs="Calibri"/>
        </w:rPr>
      </w:pPr>
      <w:r>
        <w:rPr>
          <w:rFonts w:ascii="Calibri" w:hAnsi="Calibri" w:cs="Calibri"/>
          <w:noProof/>
        </w:rPr>
        <w:lastRenderedPageBreak/>
        <w:drawing>
          <wp:inline distT="0" distB="0" distL="0" distR="0" wp14:anchorId="3A0C5DCE" wp14:editId="1285190D">
            <wp:extent cx="5943600" cy="273113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08AFA824" w14:textId="4110EEFC" w:rsidR="00E07D56" w:rsidRDefault="00621D93" w:rsidP="00621D93">
      <w:pPr>
        <w:pStyle w:val="Caption"/>
      </w:pPr>
      <w:bookmarkStart w:id="646" w:name="_Toc95651797"/>
      <w:r>
        <w:t xml:space="preserve">Figure </w:t>
      </w:r>
      <w:r>
        <w:fldChar w:fldCharType="begin"/>
      </w:r>
      <w:r>
        <w:instrText>SEQ Figure \* ARABIC</w:instrText>
      </w:r>
      <w:r>
        <w:fldChar w:fldCharType="separate"/>
      </w:r>
      <w:r w:rsidR="00C05D68">
        <w:rPr>
          <w:noProof/>
        </w:rPr>
        <w:t>3</w:t>
      </w:r>
      <w:r>
        <w:fldChar w:fldCharType="end"/>
      </w:r>
      <w:r w:rsidR="008C1692">
        <w:t xml:space="preserve"> </w:t>
      </w:r>
      <w:r w:rsidR="00800517">
        <w:t>- The</w:t>
      </w:r>
      <w:r>
        <w:t xml:space="preserve"> </w:t>
      </w:r>
      <w:r w:rsidR="00800517">
        <w:t>L</w:t>
      </w:r>
      <w:r w:rsidRPr="006F35B0">
        <w:t xml:space="preserve">anding page: </w:t>
      </w:r>
      <w:r>
        <w:t>Zoomed-</w:t>
      </w:r>
      <w:r w:rsidRPr="006F35B0">
        <w:t>in</w:t>
      </w:r>
      <w:r>
        <w:t xml:space="preserve"> view</w:t>
      </w:r>
      <w:r w:rsidRPr="006F35B0">
        <w:t xml:space="preserve"> </w:t>
      </w:r>
      <w:r>
        <w:t>of</w:t>
      </w:r>
      <w:r w:rsidRPr="006F35B0">
        <w:t xml:space="preserve"> the city of Burlington</w:t>
      </w:r>
      <w:bookmarkEnd w:id="646"/>
    </w:p>
    <w:p w14:paraId="75CC212E" w14:textId="77777777" w:rsidR="00136E49" w:rsidRPr="00136E49" w:rsidRDefault="00136E49" w:rsidP="00136E49"/>
    <w:p w14:paraId="11C0FC8A" w14:textId="1F2B65A1" w:rsidR="0068421F" w:rsidRDefault="00136E49" w:rsidP="00136E49">
      <w:pPr>
        <w:jc w:val="center"/>
        <w:rPr>
          <w:rFonts w:ascii="Calibri" w:hAnsi="Calibri" w:cs="Calibri"/>
        </w:rPr>
      </w:pPr>
      <w:r>
        <w:rPr>
          <w:rFonts w:ascii="Calibri" w:hAnsi="Calibri" w:cs="Calibri"/>
          <w:noProof/>
        </w:rPr>
        <w:drawing>
          <wp:inline distT="0" distB="0" distL="0" distR="0" wp14:anchorId="5440581A" wp14:editId="56052A0F">
            <wp:extent cx="3806371" cy="1878033"/>
            <wp:effectExtent l="0" t="0" r="3810" b="1905"/>
            <wp:docPr id="4" name="Picture 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77281" cy="1913019"/>
                    </a:xfrm>
                    <a:prstGeom prst="rect">
                      <a:avLst/>
                    </a:prstGeom>
                  </pic:spPr>
                </pic:pic>
              </a:graphicData>
            </a:graphic>
          </wp:inline>
        </w:drawing>
      </w:r>
    </w:p>
    <w:p w14:paraId="45CB2BFB" w14:textId="54924252" w:rsidR="00136E49" w:rsidRDefault="00136E49" w:rsidP="00136E49">
      <w:pPr>
        <w:pStyle w:val="Caption"/>
      </w:pPr>
      <w:bookmarkStart w:id="647" w:name="_Toc95651798"/>
      <w:r>
        <w:t xml:space="preserve">Figure </w:t>
      </w:r>
      <w:r>
        <w:fldChar w:fldCharType="begin"/>
      </w:r>
      <w:r>
        <w:instrText>SEQ Figure \* ARABIC</w:instrText>
      </w:r>
      <w:r>
        <w:fldChar w:fldCharType="separate"/>
      </w:r>
      <w:r w:rsidR="00C05D68">
        <w:rPr>
          <w:noProof/>
        </w:rPr>
        <w:t>4</w:t>
      </w:r>
      <w:r>
        <w:fldChar w:fldCharType="end"/>
      </w:r>
      <w:r>
        <w:t xml:space="preserve"> - Main codes for the city listing functions</w:t>
      </w:r>
      <w:bookmarkEnd w:id="647"/>
    </w:p>
    <w:p w14:paraId="597EDF4B" w14:textId="73028C9A" w:rsidR="00136E49" w:rsidRPr="00136E49" w:rsidRDefault="00136E49" w:rsidP="00136E49">
      <w:pPr>
        <w:jc w:val="center"/>
      </w:pPr>
      <w:r>
        <w:rPr>
          <w:noProof/>
        </w:rPr>
        <w:drawing>
          <wp:inline distT="0" distB="0" distL="0" distR="0" wp14:anchorId="43D8F2C5" wp14:editId="74E64F19">
            <wp:extent cx="3805646" cy="1934943"/>
            <wp:effectExtent l="0" t="0" r="444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3262" cy="1974406"/>
                    </a:xfrm>
                    <a:prstGeom prst="rect">
                      <a:avLst/>
                    </a:prstGeom>
                  </pic:spPr>
                </pic:pic>
              </a:graphicData>
            </a:graphic>
          </wp:inline>
        </w:drawing>
      </w:r>
    </w:p>
    <w:p w14:paraId="6CF5E199" w14:textId="22C8404D" w:rsidR="00136E49" w:rsidRDefault="00136E49" w:rsidP="00136E49">
      <w:pPr>
        <w:pStyle w:val="Caption"/>
        <w:rPr>
          <w:rFonts w:ascii="Calibri" w:hAnsi="Calibri" w:cs="Calibri"/>
        </w:rPr>
      </w:pPr>
      <w:bookmarkStart w:id="648" w:name="_Toc95651799"/>
      <w:r>
        <w:t xml:space="preserve">Figure </w:t>
      </w:r>
      <w:r>
        <w:fldChar w:fldCharType="begin"/>
      </w:r>
      <w:r>
        <w:instrText>SEQ Figure \* ARABIC</w:instrText>
      </w:r>
      <w:r>
        <w:fldChar w:fldCharType="separate"/>
      </w:r>
      <w:r w:rsidR="00C05D68">
        <w:rPr>
          <w:noProof/>
        </w:rPr>
        <w:t>5</w:t>
      </w:r>
      <w:r>
        <w:fldChar w:fldCharType="end"/>
      </w:r>
      <w:r>
        <w:t xml:space="preserve"> - Customize the link under Feature Properties</w:t>
      </w:r>
      <w:bookmarkEnd w:id="648"/>
    </w:p>
    <w:p w14:paraId="636B79C8" w14:textId="77777777" w:rsidR="00136E49" w:rsidRDefault="00136E49" w:rsidP="00136E49">
      <w:pPr>
        <w:jc w:val="center"/>
        <w:rPr>
          <w:rFonts w:ascii="Calibri" w:hAnsi="Calibri" w:cs="Calibri"/>
        </w:rPr>
      </w:pPr>
    </w:p>
    <w:p w14:paraId="7FB6F7E1" w14:textId="62B6A4A9" w:rsidR="00861784" w:rsidRDefault="000A6BA3" w:rsidP="00D1029E">
      <w:pPr>
        <w:pStyle w:val="Heading2"/>
      </w:pPr>
      <w:bookmarkStart w:id="649" w:name="_Toc88555538"/>
      <w:bookmarkStart w:id="650" w:name="_Toc95650215"/>
      <w:r>
        <w:lastRenderedPageBreak/>
        <w:t xml:space="preserve">2. </w:t>
      </w:r>
      <w:r w:rsidR="00861784">
        <w:t>Simulation Results</w:t>
      </w:r>
      <w:bookmarkEnd w:id="649"/>
      <w:bookmarkEnd w:id="650"/>
    </w:p>
    <w:p w14:paraId="3A1C0F1B" w14:textId="5EA8C6D1" w:rsidR="004E30E9" w:rsidRDefault="009D2D84" w:rsidP="009D2D84">
      <w:r>
        <w:t xml:space="preserve">All the map-related visualizations will live on this page. </w:t>
      </w:r>
      <w:r w:rsidR="003476AB" w:rsidRPr="009D2D84">
        <w:t xml:space="preserve">The top </w:t>
      </w:r>
      <w:r w:rsidR="000E67B6" w:rsidRPr="009D2D84">
        <w:t xml:space="preserve">half of the screen </w:t>
      </w:r>
      <w:r w:rsidRPr="009D2D84">
        <w:t>consists of</w:t>
      </w:r>
      <w:r w:rsidR="000E67B6" w:rsidRPr="009D2D84">
        <w:t xml:space="preserve"> </w:t>
      </w:r>
      <w:r w:rsidRPr="009D2D84">
        <w:t>two</w:t>
      </w:r>
      <w:r w:rsidR="000E67B6" w:rsidRPr="009D2D84">
        <w:t xml:space="preserve"> maps for compari</w:t>
      </w:r>
      <w:r w:rsidRPr="009D2D84">
        <w:t>ng</w:t>
      </w:r>
      <w:r w:rsidR="000E67B6" w:rsidRPr="009D2D84">
        <w:t xml:space="preserve"> two types of electric bus</w:t>
      </w:r>
      <w:ins w:id="651" w:author="Bowes, Jeremy" w:date="2022-02-11T13:42:00Z">
        <w:r w:rsidR="00C02526">
          <w:t>es</w:t>
        </w:r>
      </w:ins>
      <w:r w:rsidR="000E67B6" w:rsidRPr="009D2D84">
        <w:t xml:space="preserve">: the </w:t>
      </w:r>
      <w:r>
        <w:t xml:space="preserve">map </w:t>
      </w:r>
      <w:r w:rsidR="00023778">
        <w:t xml:space="preserve">on the left </w:t>
      </w:r>
      <w:r>
        <w:t>visualize</w:t>
      </w:r>
      <w:r w:rsidR="00023778">
        <w:t>s</w:t>
      </w:r>
      <w:r w:rsidR="000E67B6" w:rsidRPr="009D2D84">
        <w:t xml:space="preserve"> </w:t>
      </w:r>
      <w:r w:rsidRPr="009D2D84">
        <w:t>Bus #1(Battery 400+ kWh, Weight ~15,000 kg</w:t>
      </w:r>
      <w:r>
        <w:t>)</w:t>
      </w:r>
      <w:r w:rsidR="00023778">
        <w:t>,</w:t>
      </w:r>
      <w:r>
        <w:t xml:space="preserve"> and the map </w:t>
      </w:r>
      <w:r w:rsidR="00023778">
        <w:t xml:space="preserve">on the right </w:t>
      </w:r>
      <w:r>
        <w:t>visualize</w:t>
      </w:r>
      <w:r w:rsidR="00023778">
        <w:t>s</w:t>
      </w:r>
      <w:r>
        <w:t xml:space="preserve"> Bus #2(Battery 600+ kWh, Weight ~ 15,000 kg).</w:t>
      </w:r>
      <w:r w:rsidR="00023778">
        <w:t xml:space="preserve"> </w:t>
      </w:r>
      <w:r w:rsidR="000A7EA5">
        <w:t xml:space="preserve">The movement between two maps are </w:t>
      </w:r>
      <w:del w:id="652" w:author="Bowes, Jeremy" w:date="2022-02-11T13:43:00Z">
        <w:r w:rsidR="000A7EA5" w:rsidDel="00C02526">
          <w:delText>in sync.</w:delText>
        </w:r>
      </w:del>
      <w:ins w:id="653" w:author="Bowes, Jeremy" w:date="2022-02-11T13:43:00Z">
        <w:r w:rsidR="00C02526">
          <w:t>synchronized.</w:t>
        </w:r>
      </w:ins>
      <w:r w:rsidR="004A72DC">
        <w:t xml:space="preserve"> </w:t>
      </w:r>
      <w:r w:rsidR="00590A72">
        <w:t xml:space="preserve">Basic map </w:t>
      </w:r>
      <w:r w:rsidR="00071E3E">
        <w:t>navigation</w:t>
      </w:r>
      <w:r w:rsidR="00590A72">
        <w:t xml:space="preserve"> controls are added to the map, </w:t>
      </w:r>
      <w:r w:rsidR="004F10A4">
        <w:t>including</w:t>
      </w:r>
      <w:r w:rsidR="00590A72">
        <w:t xml:space="preserve"> </w:t>
      </w:r>
      <w:ins w:id="654" w:author="Bowes, Jeremy" w:date="2022-02-11T13:43:00Z">
        <w:r w:rsidR="00C02526">
          <w:t xml:space="preserve">a </w:t>
        </w:r>
      </w:ins>
      <w:r w:rsidR="00590A72">
        <w:t xml:space="preserve">geocoder search </w:t>
      </w:r>
      <w:commentRangeStart w:id="655"/>
      <w:r w:rsidR="00590A72">
        <w:t>bar</w:t>
      </w:r>
      <w:commentRangeEnd w:id="655"/>
      <w:r w:rsidR="00C02526">
        <w:rPr>
          <w:rStyle w:val="CommentReference"/>
        </w:rPr>
        <w:commentReference w:id="655"/>
      </w:r>
      <w:r w:rsidR="004F10A4">
        <w:t>,</w:t>
      </w:r>
      <w:r w:rsidR="00590A72">
        <w:t xml:space="preserve"> </w:t>
      </w:r>
      <w:r w:rsidR="00C13F51">
        <w:t>zoom</w:t>
      </w:r>
      <w:r w:rsidR="00590A72">
        <w:t xml:space="preserve"> in/zoom out</w:t>
      </w:r>
      <w:r w:rsidR="004F10A4">
        <w:t>,</w:t>
      </w:r>
      <w:r w:rsidR="00590A72">
        <w:t xml:space="preserve"> and reset bearing to north. </w:t>
      </w:r>
      <w:ins w:id="656" w:author="Grace Yuan" w:date="2022-02-12T11:01:00Z">
        <w:r w:rsidR="002E78D5">
          <w:t xml:space="preserve">The Geocoder Search Bar allows </w:t>
        </w:r>
      </w:ins>
      <w:ins w:id="657" w:author="Grace Yuan" w:date="2022-02-12T11:04:00Z">
        <w:r w:rsidR="002E78D5">
          <w:t xml:space="preserve">the </w:t>
        </w:r>
      </w:ins>
      <w:ins w:id="658" w:author="Grace Yuan" w:date="2022-02-12T11:01:00Z">
        <w:r w:rsidR="002E78D5">
          <w:t>user to type in a street name</w:t>
        </w:r>
      </w:ins>
      <w:ins w:id="659" w:author="Grace Yuan" w:date="2022-02-12T11:02:00Z">
        <w:r w:rsidR="002E78D5">
          <w:t xml:space="preserve">, </w:t>
        </w:r>
      </w:ins>
      <w:ins w:id="660" w:author="Grace Yuan" w:date="2022-02-12T11:03:00Z">
        <w:r w:rsidR="002E78D5">
          <w:t xml:space="preserve">coordinates with latitude and </w:t>
        </w:r>
      </w:ins>
      <w:ins w:id="661" w:author="Grace Yuan" w:date="2022-02-12T11:04:00Z">
        <w:r w:rsidR="002E78D5">
          <w:t>longitude</w:t>
        </w:r>
      </w:ins>
      <w:ins w:id="662" w:author="Grace Yuan" w:date="2022-02-12T11:02:00Z">
        <w:r w:rsidR="002E78D5">
          <w:t>,</w:t>
        </w:r>
      </w:ins>
      <w:ins w:id="663" w:author="Grace Yuan" w:date="2022-02-12T11:01:00Z">
        <w:r w:rsidR="002E78D5">
          <w:t xml:space="preserve"> or other description</w:t>
        </w:r>
      </w:ins>
      <w:ins w:id="664" w:author="Grace Yuan" w:date="2022-02-12T11:04:00Z">
        <w:r w:rsidR="002E78D5">
          <w:t>s</w:t>
        </w:r>
      </w:ins>
      <w:ins w:id="665" w:author="Grace Yuan" w:date="2022-02-12T11:01:00Z">
        <w:r w:rsidR="002E78D5">
          <w:t xml:space="preserve"> of a location</w:t>
        </w:r>
      </w:ins>
      <w:ins w:id="666" w:author="Grace Yuan" w:date="2022-02-12T11:03:00Z">
        <w:r w:rsidR="002E78D5">
          <w:t>,</w:t>
        </w:r>
      </w:ins>
      <w:ins w:id="667" w:author="Grace Yuan" w:date="2022-02-12T11:01:00Z">
        <w:r w:rsidR="002E78D5">
          <w:t xml:space="preserve"> and </w:t>
        </w:r>
      </w:ins>
      <w:ins w:id="668" w:author="Grace Yuan" w:date="2022-02-12T11:03:00Z">
        <w:r w:rsidR="002E78D5">
          <w:t>mo</w:t>
        </w:r>
      </w:ins>
      <w:ins w:id="669" w:author="Grace Yuan" w:date="2022-02-12T11:04:00Z">
        <w:r w:rsidR="002E78D5">
          <w:t>ve to that location on the map.</w:t>
        </w:r>
      </w:ins>
      <w:ins w:id="670" w:author="Grace Yuan" w:date="2022-02-12T11:01:00Z">
        <w:r w:rsidR="002E78D5">
          <w:t xml:space="preserve"> </w:t>
        </w:r>
      </w:ins>
      <w:r w:rsidR="00023778">
        <w:t xml:space="preserve">On the left side of each map there are menus to toggle on and off map layers, including: 1) contours; 2) </w:t>
      </w:r>
      <w:proofErr w:type="spellStart"/>
      <w:r w:rsidR="0009471C">
        <w:t>hillshade</w:t>
      </w:r>
      <w:proofErr w:type="spellEnd"/>
      <w:r w:rsidR="0009471C">
        <w:t xml:space="preserve">; 3) </w:t>
      </w:r>
      <w:r w:rsidR="00023778">
        <w:t xml:space="preserve">all the bus routes in Burlington; </w:t>
      </w:r>
      <w:r w:rsidR="0009471C">
        <w:t>4</w:t>
      </w:r>
      <w:r w:rsidR="00023778">
        <w:t xml:space="preserve">) all the bus stops. </w:t>
      </w:r>
    </w:p>
    <w:p w14:paraId="773CCE2F" w14:textId="3FF367D4" w:rsidR="004E30E9" w:rsidRDefault="004E30E9" w:rsidP="009D2D84">
      <w:r>
        <w:rPr>
          <w:noProof/>
        </w:rPr>
        <w:drawing>
          <wp:anchor distT="0" distB="0" distL="114300" distR="114300" simplePos="0" relativeHeight="251658240" behindDoc="1" locked="0" layoutInCell="1" allowOverlap="1" wp14:anchorId="169F4E1F" wp14:editId="1E6039D2">
            <wp:simplePos x="0" y="0"/>
            <wp:positionH relativeFrom="column">
              <wp:posOffset>2244090</wp:posOffset>
            </wp:positionH>
            <wp:positionV relativeFrom="paragraph">
              <wp:posOffset>148590</wp:posOffset>
            </wp:positionV>
            <wp:extent cx="228600" cy="208915"/>
            <wp:effectExtent l="0" t="0" r="0" b="0"/>
            <wp:wrapTight wrapText="bothSides">
              <wp:wrapPolygon edited="0">
                <wp:start x="0" y="0"/>
                <wp:lineTo x="0" y="19696"/>
                <wp:lineTo x="20400" y="19696"/>
                <wp:lineTo x="204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2">
                      <a:extLst>
                        <a:ext uri="{28A0092B-C50C-407E-A947-70E740481C1C}">
                          <a14:useLocalDpi xmlns:a14="http://schemas.microsoft.com/office/drawing/2010/main" val="0"/>
                        </a:ext>
                      </a:extLst>
                    </a:blip>
                    <a:srcRect l="11925" r="-11925"/>
                    <a:stretch/>
                  </pic:blipFill>
                  <pic:spPr bwMode="auto">
                    <a:xfrm>
                      <a:off x="0" y="0"/>
                      <a:ext cx="228600" cy="20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279CB9" w14:textId="2C76159D" w:rsidR="004E30E9" w:rsidRDefault="004F10A4" w:rsidP="009D2D84">
      <w:r>
        <w:t>O</w:t>
      </w:r>
      <w:r w:rsidR="00023778">
        <w:t xml:space="preserve">n the map, </w:t>
      </w:r>
      <w:ins w:id="671" w:author="Bowes, Jeremy" w:date="2022-02-11T13:44:00Z">
        <w:r w:rsidR="00C02526">
          <w:t xml:space="preserve">the </w:t>
        </w:r>
      </w:ins>
      <w:r w:rsidR="00136E49">
        <w:t>user</w:t>
      </w:r>
      <w:r w:rsidR="00023778">
        <w:t xml:space="preserve"> can find the legends for all the potential electric bus charger locations with pop-up details </w:t>
      </w:r>
      <w:del w:id="672" w:author="Bowes, Jeremy" w:date="2022-02-11T13:45:00Z">
        <w:r w:rsidR="00023778" w:rsidDel="00C02526">
          <w:delText xml:space="preserve">on </w:delText>
        </w:r>
      </w:del>
      <w:ins w:id="673" w:author="Bowes, Jeremy" w:date="2022-02-11T13:45:00Z">
        <w:r w:rsidR="00C02526">
          <w:t xml:space="preserve">through </w:t>
        </w:r>
      </w:ins>
      <w:r w:rsidR="00023778">
        <w:t>hover</w:t>
      </w:r>
      <w:ins w:id="674" w:author="Bowes, Jeremy" w:date="2022-02-11T13:45:00Z">
        <w:r w:rsidR="00C02526">
          <w:t>ing</w:t>
        </w:r>
      </w:ins>
      <w:r w:rsidR="00023778">
        <w:t xml:space="preserve">. </w:t>
      </w:r>
    </w:p>
    <w:p w14:paraId="7D516A27" w14:textId="2DEB08D8" w:rsidR="004E30E9" w:rsidRDefault="004E30E9" w:rsidP="009D2D84">
      <w:r>
        <w:rPr>
          <w:noProof/>
        </w:rPr>
        <w:drawing>
          <wp:anchor distT="0" distB="0" distL="114300" distR="114300" simplePos="0" relativeHeight="251658241" behindDoc="1" locked="0" layoutInCell="1" allowOverlap="1" wp14:anchorId="48688F94" wp14:editId="658ED27A">
            <wp:simplePos x="0" y="0"/>
            <wp:positionH relativeFrom="column">
              <wp:posOffset>3901440</wp:posOffset>
            </wp:positionH>
            <wp:positionV relativeFrom="paragraph">
              <wp:posOffset>3215</wp:posOffset>
            </wp:positionV>
            <wp:extent cx="615479" cy="321356"/>
            <wp:effectExtent l="0" t="0" r="0" b="0"/>
            <wp:wrapTight wrapText="bothSides">
              <wp:wrapPolygon edited="0">
                <wp:start x="0" y="0"/>
                <wp:lineTo x="0" y="20490"/>
                <wp:lineTo x="20954" y="20490"/>
                <wp:lineTo x="20954" y="0"/>
                <wp:lineTo x="0" y="0"/>
              </wp:wrapPolygon>
            </wp:wrapTight>
            <wp:docPr id="26" name="Picture 2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sig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479" cy="321356"/>
                    </a:xfrm>
                    <a:prstGeom prst="rect">
                      <a:avLst/>
                    </a:prstGeom>
                  </pic:spPr>
                </pic:pic>
              </a:graphicData>
            </a:graphic>
            <wp14:sizeRelH relativeFrom="page">
              <wp14:pctWidth>0</wp14:pctWidth>
            </wp14:sizeRelH>
            <wp14:sizeRelV relativeFrom="page">
              <wp14:pctHeight>0</wp14:pctHeight>
            </wp14:sizeRelV>
          </wp:anchor>
        </w:drawing>
      </w:r>
    </w:p>
    <w:p w14:paraId="6417880F" w14:textId="3FB42738" w:rsidR="00023778" w:rsidRDefault="00590A72" w:rsidP="009D2D84">
      <w:r>
        <w:t xml:space="preserve">On the right bottom corner of each map, there are two icons that will each take the </w:t>
      </w:r>
      <w:r w:rsidR="00136E49">
        <w:t>user</w:t>
      </w:r>
      <w:r>
        <w:t xml:space="preserve"> to the GHG Emissions Analysis page and the Electricity Cost Estimation page.</w:t>
      </w:r>
    </w:p>
    <w:p w14:paraId="5FB0CBE3" w14:textId="77777777" w:rsidR="000F7781" w:rsidRDefault="000F7781" w:rsidP="009D2D84"/>
    <w:p w14:paraId="39FA52B0" w14:textId="2A4AC46B" w:rsidR="001255ED" w:rsidRDefault="00621D93" w:rsidP="009D2D84">
      <w:r>
        <w:rPr>
          <w:noProof/>
        </w:rPr>
        <w:drawing>
          <wp:inline distT="0" distB="0" distL="0" distR="0" wp14:anchorId="115E0435" wp14:editId="05D84725">
            <wp:extent cx="5943600" cy="3398520"/>
            <wp:effectExtent l="0" t="0" r="0" b="508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67EF83E6" w14:textId="1C6F230D" w:rsidR="001255ED" w:rsidRDefault="00621D93" w:rsidP="00621D93">
      <w:pPr>
        <w:pStyle w:val="Caption"/>
      </w:pPr>
      <w:bookmarkStart w:id="675" w:name="_Toc95651800"/>
      <w:r>
        <w:t xml:space="preserve">Figure </w:t>
      </w:r>
      <w:r>
        <w:fldChar w:fldCharType="begin"/>
      </w:r>
      <w:r>
        <w:instrText>SEQ Figure \* ARABIC</w:instrText>
      </w:r>
      <w:r>
        <w:fldChar w:fldCharType="separate"/>
      </w:r>
      <w:r w:rsidR="00C05D68">
        <w:rPr>
          <w:noProof/>
        </w:rPr>
        <w:t>6</w:t>
      </w:r>
      <w:r>
        <w:fldChar w:fldCharType="end"/>
      </w:r>
      <w:r w:rsidR="00800517">
        <w:t xml:space="preserve"> -</w:t>
      </w:r>
      <w:r>
        <w:t xml:space="preserve"> The </w:t>
      </w:r>
      <w:r w:rsidRPr="007755BB">
        <w:t>Simulation Results page</w:t>
      </w:r>
      <w:bookmarkEnd w:id="675"/>
    </w:p>
    <w:p w14:paraId="7380D133" w14:textId="77777777" w:rsidR="004E30E9" w:rsidRPr="004E30E9" w:rsidRDefault="004E30E9" w:rsidP="004E30E9"/>
    <w:p w14:paraId="5B675634" w14:textId="75963252" w:rsidR="00071E3E" w:rsidRDefault="00071E3E" w:rsidP="009D2D84">
      <w:r>
        <w:t xml:space="preserve">At the bottom half of the page, there is a </w:t>
      </w:r>
      <w:r w:rsidR="0068421F">
        <w:t>drop-down</w:t>
      </w:r>
      <w:r>
        <w:t xml:space="preserve"> menu to select between four sets of graphs</w:t>
      </w:r>
      <w:r w:rsidR="00C13F51">
        <w:t xml:space="preserve">: 1) No Diesel Heater, Depot Only Charging; 2) Diesel Heater, Depot Only Charging; 3) No Diesel Heater, Opportunity Charging; </w:t>
      </w:r>
      <w:ins w:id="676" w:author="Bowes, Jeremy" w:date="2022-02-11T13:46:00Z">
        <w:r w:rsidR="005A2EB6">
          <w:t xml:space="preserve">and </w:t>
        </w:r>
      </w:ins>
      <w:r w:rsidR="00C13F51">
        <w:t>4) Diesel Heater, Opportunity Charging</w:t>
      </w:r>
      <w:r>
        <w:t>.</w:t>
      </w:r>
      <w:r w:rsidR="00C13F51">
        <w:t xml:space="preserve"> Each set of </w:t>
      </w:r>
      <w:r w:rsidR="00C13F51">
        <w:lastRenderedPageBreak/>
        <w:t>graph</w:t>
      </w:r>
      <w:ins w:id="677" w:author="Bowes, Jeremy" w:date="2022-02-11T13:46:00Z">
        <w:r w:rsidR="005A2EB6">
          <w:t>s</w:t>
        </w:r>
      </w:ins>
      <w:r w:rsidR="00C13F51">
        <w:t xml:space="preserve"> contains Range Analysis graphs for weekdays, Saturday, </w:t>
      </w:r>
      <w:r w:rsidR="000A7EA5">
        <w:t xml:space="preserve">and </w:t>
      </w:r>
      <w:r w:rsidR="00C13F51">
        <w:t>Sunday</w:t>
      </w:r>
      <w:r w:rsidR="000A7EA5">
        <w:t>, categorized by bus #1 and bus #2</w:t>
      </w:r>
      <w:r w:rsidR="00C13F51">
        <w:t>;</w:t>
      </w:r>
      <w:r w:rsidR="0068421F">
        <w:t xml:space="preserve"> </w:t>
      </w:r>
      <w:r w:rsidR="000A7EA5">
        <w:t xml:space="preserve">and </w:t>
      </w:r>
      <w:ins w:id="678" w:author="Bowes, Jeremy" w:date="2022-02-11T13:47:00Z">
        <w:r w:rsidR="005A2EB6">
          <w:t xml:space="preserve">the </w:t>
        </w:r>
      </w:ins>
      <w:r w:rsidR="00C13F51">
        <w:t xml:space="preserve">success rate of one-to-one replacement of </w:t>
      </w:r>
      <w:r w:rsidR="001255ED">
        <w:t>diesel</w:t>
      </w:r>
      <w:r w:rsidR="00C13F51">
        <w:t xml:space="preserve"> buses with BEBs</w:t>
      </w:r>
      <w:r w:rsidR="001255ED">
        <w:t>.</w:t>
      </w:r>
    </w:p>
    <w:p w14:paraId="48C56E84" w14:textId="77777777" w:rsidR="001255ED" w:rsidRPr="00023778" w:rsidRDefault="001255ED" w:rsidP="009D2D84"/>
    <w:p w14:paraId="52ABDAA7" w14:textId="26583720" w:rsidR="001255ED" w:rsidRDefault="00056E8F" w:rsidP="00056E8F">
      <w:pPr>
        <w:jc w:val="center"/>
      </w:pPr>
      <w:r>
        <w:rPr>
          <w:noProof/>
        </w:rPr>
        <w:drawing>
          <wp:inline distT="0" distB="0" distL="0" distR="0" wp14:anchorId="21479E5E" wp14:editId="2D5A5CB6">
            <wp:extent cx="2768600" cy="1119784"/>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49308" cy="1152427"/>
                    </a:xfrm>
                    <a:prstGeom prst="rect">
                      <a:avLst/>
                    </a:prstGeom>
                  </pic:spPr>
                </pic:pic>
              </a:graphicData>
            </a:graphic>
          </wp:inline>
        </w:drawing>
      </w:r>
    </w:p>
    <w:p w14:paraId="30B7060C" w14:textId="6C56C320" w:rsidR="00376D7D" w:rsidRDefault="00800517" w:rsidP="00800517">
      <w:pPr>
        <w:pStyle w:val="Caption"/>
      </w:pPr>
      <w:bookmarkStart w:id="679" w:name="_Toc95651801"/>
      <w:r>
        <w:t xml:space="preserve">Figure </w:t>
      </w:r>
      <w:r>
        <w:fldChar w:fldCharType="begin"/>
      </w:r>
      <w:r>
        <w:instrText>SEQ Figure \* ARABIC</w:instrText>
      </w:r>
      <w:r>
        <w:fldChar w:fldCharType="separate"/>
      </w:r>
      <w:r w:rsidR="00C05D68">
        <w:rPr>
          <w:noProof/>
        </w:rPr>
        <w:t>7</w:t>
      </w:r>
      <w:r>
        <w:fldChar w:fldCharType="end"/>
      </w:r>
      <w:r>
        <w:t xml:space="preserve"> </w:t>
      </w:r>
      <w:del w:id="680" w:author="Bowes, Jeremy" w:date="2022-02-11T13:47:00Z">
        <w:r w:rsidDel="007117CF">
          <w:delText>-</w:delText>
        </w:r>
      </w:del>
      <w:ins w:id="681" w:author="Bowes, Jeremy" w:date="2022-02-11T13:47:00Z">
        <w:r w:rsidR="007117CF">
          <w:t>–</w:t>
        </w:r>
      </w:ins>
      <w:r>
        <w:t xml:space="preserve"> </w:t>
      </w:r>
      <w:ins w:id="682" w:author="Bowes, Jeremy" w:date="2022-02-11T13:47:00Z">
        <w:r w:rsidR="007117CF">
          <w:t xml:space="preserve">Example of </w:t>
        </w:r>
      </w:ins>
      <w:proofErr w:type="gramStart"/>
      <w:r w:rsidRPr="009F7932">
        <w:t>Drop down</w:t>
      </w:r>
      <w:proofErr w:type="gramEnd"/>
      <w:r w:rsidRPr="009F7932">
        <w:t xml:space="preserve"> menu</w:t>
      </w:r>
      <w:bookmarkEnd w:id="679"/>
    </w:p>
    <w:p w14:paraId="737D4D98" w14:textId="77777777" w:rsidR="00376D7D" w:rsidRDefault="00376D7D" w:rsidP="00800517">
      <w:pPr>
        <w:pStyle w:val="Caption"/>
      </w:pPr>
    </w:p>
    <w:p w14:paraId="36107B31" w14:textId="2916C452" w:rsidR="003F252B" w:rsidRDefault="00376D7D" w:rsidP="00376D7D">
      <w:pPr>
        <w:jc w:val="center"/>
      </w:pPr>
      <w:r>
        <w:rPr>
          <w:noProof/>
        </w:rPr>
        <w:drawing>
          <wp:inline distT="0" distB="0" distL="0" distR="0" wp14:anchorId="256BBE35" wp14:editId="77DF8563">
            <wp:extent cx="4238509" cy="2333897"/>
            <wp:effectExtent l="0" t="0" r="3810" b="3175"/>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83750" cy="2358808"/>
                    </a:xfrm>
                    <a:prstGeom prst="rect">
                      <a:avLst/>
                    </a:prstGeom>
                  </pic:spPr>
                </pic:pic>
              </a:graphicData>
            </a:graphic>
          </wp:inline>
        </w:drawing>
      </w:r>
    </w:p>
    <w:p w14:paraId="69763A41" w14:textId="317AF1F0" w:rsidR="00376D7D" w:rsidRDefault="00376D7D" w:rsidP="00376D7D">
      <w:pPr>
        <w:pStyle w:val="Caption"/>
      </w:pPr>
      <w:bookmarkStart w:id="683" w:name="_Toc95651802"/>
      <w:r>
        <w:t xml:space="preserve">Figure </w:t>
      </w:r>
      <w:r>
        <w:fldChar w:fldCharType="begin"/>
      </w:r>
      <w:r>
        <w:instrText>SEQ Figure \* ARABIC</w:instrText>
      </w:r>
      <w:r>
        <w:fldChar w:fldCharType="separate"/>
      </w:r>
      <w:r w:rsidR="00C05D68">
        <w:rPr>
          <w:noProof/>
        </w:rPr>
        <w:t>8</w:t>
      </w:r>
      <w:r>
        <w:fldChar w:fldCharType="end"/>
      </w:r>
      <w:r>
        <w:t xml:space="preserve"> - Drop down menu </w:t>
      </w:r>
      <w:ins w:id="684" w:author="Bowes, Jeremy" w:date="2022-02-11T13:48:00Z">
        <w:r w:rsidR="007117CF">
          <w:t xml:space="preserve">code </w:t>
        </w:r>
      </w:ins>
      <w:r>
        <w:t>and graphs inside</w:t>
      </w:r>
      <w:bookmarkEnd w:id="683"/>
    </w:p>
    <w:p w14:paraId="2CBE1225" w14:textId="77777777" w:rsidR="00376D7D" w:rsidRPr="00376D7D" w:rsidRDefault="00376D7D" w:rsidP="00376D7D"/>
    <w:p w14:paraId="1C72756E" w14:textId="7CD0BE64" w:rsidR="00376D7D" w:rsidRDefault="003F252B" w:rsidP="002D5BEE">
      <w:r>
        <w:t xml:space="preserve">The range analysis graphs are </w:t>
      </w:r>
      <w:del w:id="685" w:author="Bowes, Jeremy" w:date="2022-02-11T13:48:00Z">
        <w:r w:rsidDel="007117CF">
          <w:delText xml:space="preserve">built </w:delText>
        </w:r>
      </w:del>
      <w:ins w:id="686" w:author="Bowes, Jeremy" w:date="2022-02-11T13:48:00Z">
        <w:r w:rsidR="007117CF">
          <w:t xml:space="preserve">based </w:t>
        </w:r>
      </w:ins>
      <w:r>
        <w:t xml:space="preserve">upon the graphs in the </w:t>
      </w:r>
      <w:r w:rsidR="00621D93">
        <w:t xml:space="preserve">CUTRIC </w:t>
      </w:r>
      <w:r>
        <w:t xml:space="preserve">Burlington report. The data was </w:t>
      </w:r>
      <w:r w:rsidR="00621D93">
        <w:t xml:space="preserve">roughly </w:t>
      </w:r>
      <w:r>
        <w:t xml:space="preserve">extracted from the graphs </w:t>
      </w:r>
      <w:r w:rsidR="00621D93">
        <w:t xml:space="preserve">with non-accurate numbers </w:t>
      </w:r>
      <w:r w:rsidR="002D5BEE">
        <w:t xml:space="preserve">because we were not </w:t>
      </w:r>
      <w:del w:id="687" w:author="Bowes, Jeremy" w:date="2022-02-11T13:48:00Z">
        <w:r w:rsidR="002D5BEE" w:rsidDel="007117CF">
          <w:delText>supplied with</w:delText>
        </w:r>
      </w:del>
      <w:ins w:id="688" w:author="Bowes, Jeremy" w:date="2022-02-11T13:48:00Z">
        <w:r w:rsidR="007117CF">
          <w:t>able to obtain</w:t>
        </w:r>
      </w:ins>
      <w:r w:rsidR="002D5BEE">
        <w:t xml:space="preserve"> the raw data</w:t>
      </w:r>
      <w:r>
        <w:t>. Please note that only one set of the range analysis graph</w:t>
      </w:r>
      <w:ins w:id="689" w:author="Bowes, Jeremy" w:date="2022-02-11T13:49:00Z">
        <w:r w:rsidR="007117CF">
          <w:t>s</w:t>
        </w:r>
      </w:ins>
      <w:r>
        <w:t xml:space="preserve"> was </w:t>
      </w:r>
      <w:r w:rsidR="00236338">
        <w:t xml:space="preserve">created based on “Figure 9. </w:t>
      </w:r>
      <w:r w:rsidR="00236338" w:rsidRPr="00236338">
        <w:t>Bus #1’s ranges after using diesel heater compared with operation distance: A) Weekday B) Saturdays C) Sundays” and “Figure 5. Success rate of one-to-one replacement of diesel buses with BEBs without a diesel heater (summer and winter are the same)”</w:t>
      </w:r>
      <w:r w:rsidR="00236338">
        <w:t xml:space="preserve"> from the report.</w:t>
      </w:r>
      <w:r>
        <w:t xml:space="preserve"> </w:t>
      </w:r>
      <w:r w:rsidR="002D5BEE">
        <w:t xml:space="preserve">We used this set of graphs repetitively under all four </w:t>
      </w:r>
      <w:r w:rsidR="00B82A95">
        <w:t>dropdowns</w:t>
      </w:r>
      <w:r w:rsidR="00621D93">
        <w:t xml:space="preserve"> to show how </w:t>
      </w:r>
      <w:r w:rsidR="00236338">
        <w:t xml:space="preserve">several graphs can be displayed to cover all </w:t>
      </w:r>
      <w:r w:rsidR="00800517">
        <w:t>four situations</w:t>
      </w:r>
      <w:r w:rsidR="002D5BEE">
        <w:t>.</w:t>
      </w:r>
      <w:r w:rsidR="00376D7D">
        <w:t xml:space="preserve"> When hover</w:t>
      </w:r>
      <w:ins w:id="690" w:author="Bowes, Jeremy" w:date="2022-02-11T13:50:00Z">
        <w:r w:rsidR="007117CF">
          <w:t>ing</w:t>
        </w:r>
      </w:ins>
      <w:r w:rsidR="00376D7D">
        <w:t xml:space="preserve"> over each blue bar, more details will be displayed on a tooltip. </w:t>
      </w:r>
    </w:p>
    <w:p w14:paraId="70F9F6AB" w14:textId="10CF3B07" w:rsidR="002D5BEE" w:rsidDel="00A77822" w:rsidRDefault="002D5BEE" w:rsidP="002D5BEE">
      <w:pPr>
        <w:rPr>
          <w:del w:id="691" w:author="Grace Yuan" w:date="2022-02-13T13:14:00Z"/>
        </w:rPr>
      </w:pPr>
      <w:del w:id="692" w:author="Grace Yuan" w:date="2022-02-13T13:14:00Z">
        <w:r w:rsidDel="00A77822">
          <w:rPr>
            <w:noProof/>
          </w:rPr>
          <w:drawing>
            <wp:inline distT="0" distB="0" distL="0" distR="0" wp14:anchorId="2B2EFB39" wp14:editId="7315DCED">
              <wp:extent cx="5943600" cy="3996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del>
    </w:p>
    <w:p w14:paraId="2E87911D" w14:textId="5BB0820C" w:rsidR="002D5BEE" w:rsidDel="00A77822" w:rsidRDefault="00800517" w:rsidP="00800517">
      <w:pPr>
        <w:pStyle w:val="Caption"/>
        <w:rPr>
          <w:del w:id="693" w:author="Grace Yuan" w:date="2022-02-13T13:14:00Z"/>
        </w:rPr>
      </w:pPr>
      <w:del w:id="694" w:author="Grace Yuan" w:date="2022-02-13T13:14:00Z">
        <w:r w:rsidDel="00A77822">
          <w:delText xml:space="preserve">Figure </w:delText>
        </w:r>
        <w:r w:rsidDel="00A77822">
          <w:rPr>
            <w:i w:val="0"/>
            <w:iCs w:val="0"/>
          </w:rPr>
          <w:fldChar w:fldCharType="begin"/>
        </w:r>
        <w:r w:rsidDel="00A77822">
          <w:delInstrText>SEQ Figure \* ARABIC</w:delInstrText>
        </w:r>
        <w:r w:rsidDel="00A77822">
          <w:rPr>
            <w:i w:val="0"/>
            <w:iCs w:val="0"/>
          </w:rPr>
          <w:fldChar w:fldCharType="separate"/>
        </w:r>
        <w:r w:rsidR="00A77822" w:rsidDel="00A77822">
          <w:rPr>
            <w:noProof/>
          </w:rPr>
          <w:delText>9</w:delText>
        </w:r>
        <w:r w:rsidDel="00A77822">
          <w:rPr>
            <w:i w:val="0"/>
            <w:iCs w:val="0"/>
          </w:rPr>
          <w:fldChar w:fldCharType="end"/>
        </w:r>
        <w:r w:rsidDel="00A77822">
          <w:delText xml:space="preserve"> </w:delText>
        </w:r>
      </w:del>
      <w:del w:id="695" w:author="Grace Yuan" w:date="2022-02-13T13:13:00Z">
        <w:r w:rsidDel="00A77822">
          <w:delText>-</w:delText>
        </w:r>
      </w:del>
      <w:del w:id="696" w:author="Grace Yuan" w:date="2022-02-13T13:14:00Z">
        <w:r w:rsidDel="00A77822">
          <w:delText xml:space="preserve"> </w:delText>
        </w:r>
        <w:r w:rsidRPr="00582224" w:rsidDel="00A77822">
          <w:delText>Figure 9 in the Burlington report</w:delText>
        </w:r>
      </w:del>
    </w:p>
    <w:p w14:paraId="6E37FB99" w14:textId="77777777" w:rsidR="00376D7D" w:rsidRPr="00376D7D" w:rsidRDefault="00376D7D" w:rsidP="00376D7D"/>
    <w:p w14:paraId="08E87589" w14:textId="3152C5AB" w:rsidR="001255ED" w:rsidRDefault="001255ED" w:rsidP="003F252B">
      <w:pPr>
        <w:jc w:val="center"/>
      </w:pPr>
      <w:r>
        <w:rPr>
          <w:noProof/>
        </w:rPr>
        <w:drawing>
          <wp:inline distT="0" distB="0" distL="0" distR="0" wp14:anchorId="2FC21ECB" wp14:editId="3A9BFBBE">
            <wp:extent cx="5943600" cy="1123950"/>
            <wp:effectExtent l="0" t="0" r="0" b="635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6E3080CB" w14:textId="6F761E87" w:rsidR="001255ED" w:rsidRDefault="00032578" w:rsidP="00032578">
      <w:pPr>
        <w:pStyle w:val="Caption"/>
      </w:pPr>
      <w:bookmarkStart w:id="697" w:name="_Toc95651803"/>
      <w:r>
        <w:lastRenderedPageBreak/>
        <w:t xml:space="preserve">Figure </w:t>
      </w:r>
      <w:r>
        <w:fldChar w:fldCharType="begin"/>
      </w:r>
      <w:r>
        <w:instrText>SEQ Figure \* ARABIC</w:instrText>
      </w:r>
      <w:r>
        <w:fldChar w:fldCharType="separate"/>
      </w:r>
      <w:ins w:id="698" w:author="Grace Yuan" w:date="2022-02-13T13:14:00Z">
        <w:r w:rsidR="00A77822">
          <w:rPr>
            <w:noProof/>
          </w:rPr>
          <w:t>9</w:t>
        </w:r>
      </w:ins>
      <w:del w:id="699" w:author="Grace Yuan" w:date="2022-02-13T13:14:00Z">
        <w:r w:rsidR="00A77822" w:rsidDel="00A77822">
          <w:rPr>
            <w:noProof/>
          </w:rPr>
          <w:delText>10</w:delText>
        </w:r>
      </w:del>
      <w:r>
        <w:fldChar w:fldCharType="end"/>
      </w:r>
      <w:r>
        <w:t xml:space="preserve"> - </w:t>
      </w:r>
      <w:r w:rsidRPr="00C742C7">
        <w:t>Range Analysis – Weekday</w:t>
      </w:r>
      <w:bookmarkEnd w:id="697"/>
    </w:p>
    <w:p w14:paraId="4119F451" w14:textId="20D8D813" w:rsidR="00AE0D58" w:rsidRDefault="001255ED" w:rsidP="003F252B">
      <w:pPr>
        <w:jc w:val="center"/>
      </w:pPr>
      <w:r>
        <w:rPr>
          <w:noProof/>
        </w:rPr>
        <w:drawing>
          <wp:inline distT="0" distB="0" distL="0" distR="0" wp14:anchorId="1906316B" wp14:editId="1F003BA9">
            <wp:extent cx="5943600" cy="115760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57605"/>
                    </a:xfrm>
                    <a:prstGeom prst="rect">
                      <a:avLst/>
                    </a:prstGeom>
                  </pic:spPr>
                </pic:pic>
              </a:graphicData>
            </a:graphic>
          </wp:inline>
        </w:drawing>
      </w:r>
    </w:p>
    <w:p w14:paraId="264C114B" w14:textId="3A082FB2" w:rsidR="001255ED" w:rsidRDefault="00032578" w:rsidP="00032578">
      <w:pPr>
        <w:pStyle w:val="Caption"/>
      </w:pPr>
      <w:bookmarkStart w:id="700" w:name="_Toc95651804"/>
      <w:r>
        <w:t xml:space="preserve">Figure </w:t>
      </w:r>
      <w:r>
        <w:fldChar w:fldCharType="begin"/>
      </w:r>
      <w:r>
        <w:instrText>SEQ Figure \* ARABIC</w:instrText>
      </w:r>
      <w:r>
        <w:fldChar w:fldCharType="separate"/>
      </w:r>
      <w:ins w:id="701" w:author="Grace Yuan" w:date="2022-02-13T13:14:00Z">
        <w:r w:rsidR="00A77822">
          <w:rPr>
            <w:noProof/>
          </w:rPr>
          <w:t>10</w:t>
        </w:r>
      </w:ins>
      <w:del w:id="702" w:author="Grace Yuan" w:date="2022-02-13T13:14:00Z">
        <w:r w:rsidR="00A77822" w:rsidDel="00A77822">
          <w:rPr>
            <w:noProof/>
          </w:rPr>
          <w:delText>11</w:delText>
        </w:r>
      </w:del>
      <w:r>
        <w:fldChar w:fldCharType="end"/>
      </w:r>
      <w:r>
        <w:t xml:space="preserve"> - </w:t>
      </w:r>
      <w:r w:rsidRPr="00357ECB">
        <w:t>Range Analysis – Saturday and Sunday</w:t>
      </w:r>
      <w:bookmarkEnd w:id="700"/>
    </w:p>
    <w:p w14:paraId="3FABB2F9" w14:textId="77777777" w:rsidR="00A77822" w:rsidRDefault="00A77822" w:rsidP="00A77822">
      <w:pPr>
        <w:rPr>
          <w:ins w:id="703" w:author="Grace Yuan" w:date="2022-02-13T13:14:00Z"/>
        </w:rPr>
      </w:pPr>
      <w:ins w:id="704" w:author="Grace Yuan" w:date="2022-02-13T13:14:00Z">
        <w:r>
          <w:rPr>
            <w:noProof/>
          </w:rPr>
          <w:drawing>
            <wp:inline distT="0" distB="0" distL="0" distR="0" wp14:anchorId="7ABDF0B0" wp14:editId="63C77A55">
              <wp:extent cx="5943600" cy="3996690"/>
              <wp:effectExtent l="0" t="0" r="0" b="3810"/>
              <wp:docPr id="62" name="Picture 6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ins>
    </w:p>
    <w:p w14:paraId="5B888ACB" w14:textId="0B87F21E" w:rsidR="005A05C3" w:rsidDel="00A77822" w:rsidRDefault="00A77822">
      <w:pPr>
        <w:pStyle w:val="Caption"/>
        <w:rPr>
          <w:del w:id="705" w:author="Grace Yuan" w:date="2022-02-13T13:12:00Z"/>
        </w:rPr>
        <w:pPrChange w:id="706" w:author="Grace Yuan" w:date="2022-02-13T13:16:00Z">
          <w:pPr/>
        </w:pPrChange>
      </w:pPr>
      <w:bookmarkStart w:id="707" w:name="_Toc95651805"/>
      <w:ins w:id="708" w:author="Grace Yuan" w:date="2022-02-13T13:16:00Z">
        <w:r>
          <w:t xml:space="preserve">Figure </w:t>
        </w:r>
        <w:r>
          <w:rPr>
            <w:i w:val="0"/>
            <w:iCs w:val="0"/>
          </w:rPr>
          <w:fldChar w:fldCharType="begin"/>
        </w:r>
        <w:r>
          <w:instrText>SEQ Figure \* ARABIC</w:instrText>
        </w:r>
        <w:r>
          <w:rPr>
            <w:i w:val="0"/>
            <w:iCs w:val="0"/>
          </w:rPr>
          <w:fldChar w:fldCharType="separate"/>
        </w:r>
        <w:r>
          <w:rPr>
            <w:noProof/>
          </w:rPr>
          <w:t>11</w:t>
        </w:r>
        <w:r>
          <w:rPr>
            <w:i w:val="0"/>
            <w:iCs w:val="0"/>
          </w:rPr>
          <w:fldChar w:fldCharType="end"/>
        </w:r>
        <w:r>
          <w:t xml:space="preserve"> – Bus #1’s range analysis [Figure 9 in the Burlington Report]</w:t>
        </w:r>
      </w:ins>
      <w:bookmarkEnd w:id="707"/>
      <w:del w:id="709" w:author="Grace Yuan" w:date="2022-02-13T13:12:00Z">
        <w:r w:rsidR="005A05C3" w:rsidDel="00A77822">
          <w:rPr>
            <w:i w:val="0"/>
            <w:iCs w:val="0"/>
            <w:noProof/>
          </w:rPr>
          <w:drawing>
            <wp:inline distT="0" distB="0" distL="0" distR="0" wp14:anchorId="086654B6" wp14:editId="58CC7B92">
              <wp:extent cx="5943600" cy="3346450"/>
              <wp:effectExtent l="0" t="0" r="0" b="635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del>
    </w:p>
    <w:p w14:paraId="20416903" w14:textId="0F79C99D" w:rsidR="005A05C3" w:rsidDel="00A77822" w:rsidRDefault="005A05C3">
      <w:pPr>
        <w:pStyle w:val="Caption"/>
        <w:rPr>
          <w:del w:id="710" w:author="Grace Yuan" w:date="2022-02-13T13:12:00Z"/>
        </w:rPr>
      </w:pPr>
      <w:del w:id="711" w:author="Grace Yuan" w:date="2022-02-13T13:12:00Z">
        <w:r w:rsidDel="00A77822">
          <w:delText xml:space="preserve">Figure </w:delText>
        </w:r>
        <w:r w:rsidDel="00A77822">
          <w:rPr>
            <w:i w:val="0"/>
            <w:iCs w:val="0"/>
          </w:rPr>
          <w:fldChar w:fldCharType="begin"/>
        </w:r>
        <w:r w:rsidDel="00A77822">
          <w:delInstrText>SEQ Figure \* ARABIC</w:delInstrText>
        </w:r>
        <w:r w:rsidDel="00A77822">
          <w:rPr>
            <w:i w:val="0"/>
            <w:iCs w:val="0"/>
          </w:rPr>
          <w:fldChar w:fldCharType="separate"/>
        </w:r>
        <w:r w:rsidR="00C061BE" w:rsidDel="00A77822">
          <w:rPr>
            <w:noProof/>
          </w:rPr>
          <w:delText>12</w:delText>
        </w:r>
        <w:r w:rsidDel="00A77822">
          <w:rPr>
            <w:i w:val="0"/>
            <w:iCs w:val="0"/>
          </w:rPr>
          <w:fldChar w:fldCharType="end"/>
        </w:r>
        <w:r w:rsidDel="00A77822">
          <w:delText xml:space="preserve"> - </w:delText>
        </w:r>
        <w:r w:rsidRPr="00FB42AC" w:rsidDel="00A77822">
          <w:delText>Figure 5 in the Burlington report</w:delText>
        </w:r>
      </w:del>
    </w:p>
    <w:p w14:paraId="358F7501" w14:textId="77777777" w:rsidR="005A05C3" w:rsidRPr="005A05C3" w:rsidRDefault="005A05C3">
      <w:pPr>
        <w:pStyle w:val="Caption"/>
        <w:pPrChange w:id="712" w:author="Grace Yuan" w:date="2022-02-13T13:16:00Z">
          <w:pPr/>
        </w:pPrChange>
      </w:pPr>
    </w:p>
    <w:p w14:paraId="7D42E818" w14:textId="1953C09C" w:rsidR="00AE0D58" w:rsidRPr="00CC5CCC" w:rsidRDefault="004068A3">
      <w:pPr>
        <w:rPr>
          <w:rFonts w:ascii="Calibri" w:hAnsi="Calibri" w:cs="Calibri"/>
        </w:rPr>
        <w:pPrChange w:id="713" w:author="Grace Yuan" w:date="2022-02-12T11:11:00Z">
          <w:pPr>
            <w:jc w:val="center"/>
          </w:pPr>
        </w:pPrChange>
      </w:pPr>
      <w:ins w:id="714" w:author="Grace Yuan" w:date="2022-02-12T11:11:00Z">
        <w:r>
          <w:rPr>
            <w:rFonts w:ascii="Calibri" w:hAnsi="Calibri" w:cs="Calibri"/>
            <w:noProof/>
          </w:rPr>
          <w:drawing>
            <wp:inline distT="0" distB="0" distL="0" distR="0" wp14:anchorId="3D10F245" wp14:editId="6F56A491">
              <wp:extent cx="5943600" cy="1821180"/>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666" cy="1830086"/>
                      </a:xfrm>
                      <a:prstGeom prst="rect">
                        <a:avLst/>
                      </a:prstGeom>
                    </pic:spPr>
                  </pic:pic>
                </a:graphicData>
              </a:graphic>
            </wp:inline>
          </w:drawing>
        </w:r>
      </w:ins>
      <w:del w:id="715" w:author="Grace Yuan" w:date="2022-02-12T11:05:00Z">
        <w:r w:rsidR="001255ED" w:rsidDel="002E78D5">
          <w:rPr>
            <w:rFonts w:ascii="Calibri" w:hAnsi="Calibri" w:cs="Calibri"/>
            <w:noProof/>
          </w:rPr>
          <w:drawing>
            <wp:inline distT="0" distB="0" distL="0" distR="0" wp14:anchorId="314CEA66" wp14:editId="7DE31B5E">
              <wp:extent cx="5943600" cy="11620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del>
    </w:p>
    <w:p w14:paraId="024BEE71" w14:textId="27D08A15" w:rsidR="003F252B" w:rsidRDefault="00032578" w:rsidP="00032578">
      <w:pPr>
        <w:pStyle w:val="Caption"/>
      </w:pPr>
      <w:bookmarkStart w:id="716" w:name="_Toc95651806"/>
      <w:r>
        <w:t xml:space="preserve">Figure </w:t>
      </w:r>
      <w:r>
        <w:fldChar w:fldCharType="begin"/>
      </w:r>
      <w:r>
        <w:instrText>SEQ Figure \* ARABIC</w:instrText>
      </w:r>
      <w:r>
        <w:fldChar w:fldCharType="separate"/>
      </w:r>
      <w:ins w:id="717" w:author="Grace Yuan" w:date="2022-02-13T13:13:00Z">
        <w:r w:rsidR="00A77822">
          <w:rPr>
            <w:noProof/>
          </w:rPr>
          <w:t>12</w:t>
        </w:r>
      </w:ins>
      <w:del w:id="718" w:author="Grace Yuan" w:date="2022-02-13T13:13:00Z">
        <w:r w:rsidR="00C061BE" w:rsidDel="00A77822">
          <w:rPr>
            <w:noProof/>
          </w:rPr>
          <w:delText>13</w:delText>
        </w:r>
      </w:del>
      <w:r>
        <w:fldChar w:fldCharType="end"/>
      </w:r>
      <w:r>
        <w:t xml:space="preserve"> - </w:t>
      </w:r>
      <w:r w:rsidRPr="001E5C76">
        <w:t xml:space="preserve">Success rate of one-to-one replacement of diesel buses with </w:t>
      </w:r>
      <w:commentRangeStart w:id="719"/>
      <w:r w:rsidRPr="001E5C76">
        <w:t>BEBs</w:t>
      </w:r>
      <w:commentRangeEnd w:id="719"/>
      <w:r w:rsidR="00920674">
        <w:rPr>
          <w:rStyle w:val="CommentReference"/>
          <w:i w:val="0"/>
          <w:iCs w:val="0"/>
          <w:color w:val="auto"/>
        </w:rPr>
        <w:commentReference w:id="719"/>
      </w:r>
      <w:bookmarkEnd w:id="716"/>
    </w:p>
    <w:p w14:paraId="52CF1A5F" w14:textId="77777777" w:rsidR="00A77822" w:rsidRDefault="00A77822" w:rsidP="00A77822">
      <w:pPr>
        <w:jc w:val="center"/>
        <w:rPr>
          <w:ins w:id="720" w:author="Grace Yuan" w:date="2022-02-13T13:12:00Z"/>
        </w:rPr>
      </w:pPr>
      <w:ins w:id="721" w:author="Grace Yuan" w:date="2022-02-13T13:12:00Z">
        <w:r>
          <w:rPr>
            <w:noProof/>
          </w:rPr>
          <w:lastRenderedPageBreak/>
          <w:drawing>
            <wp:inline distT="0" distB="0" distL="0" distR="0" wp14:anchorId="4D80AE25" wp14:editId="5CA5B19C">
              <wp:extent cx="5943600" cy="3346450"/>
              <wp:effectExtent l="0" t="0" r="0" b="635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6E339FA7" w14:textId="7666ACB1" w:rsidR="00A77822" w:rsidRDefault="00A77822" w:rsidP="00A77822">
      <w:pPr>
        <w:pStyle w:val="Caption"/>
        <w:rPr>
          <w:ins w:id="722" w:author="Grace Yuan" w:date="2022-02-13T13:12:00Z"/>
        </w:rPr>
      </w:pPr>
      <w:bookmarkStart w:id="723" w:name="_Toc95651807"/>
      <w:ins w:id="724" w:author="Grace Yuan" w:date="2022-02-13T13:13:00Z">
        <w:r>
          <w:t xml:space="preserve">Figure </w:t>
        </w:r>
        <w:r>
          <w:fldChar w:fldCharType="begin"/>
        </w:r>
        <w:r>
          <w:instrText xml:space="preserve"> SEQ Figure \* ARABIC </w:instrText>
        </w:r>
      </w:ins>
      <w:r>
        <w:fldChar w:fldCharType="separate"/>
      </w:r>
      <w:ins w:id="725" w:author="Grace Yuan" w:date="2022-02-13T13:13:00Z">
        <w:r>
          <w:rPr>
            <w:noProof/>
          </w:rPr>
          <w:t>13</w:t>
        </w:r>
        <w:r>
          <w:fldChar w:fldCharType="end"/>
        </w:r>
        <w:r>
          <w:t xml:space="preserve"> - </w:t>
        </w:r>
        <w:r w:rsidRPr="000C11E1">
          <w:t xml:space="preserve">Success rate of </w:t>
        </w:r>
        <w:proofErr w:type="gramStart"/>
        <w:r w:rsidRPr="000C11E1">
          <w:t>one to one</w:t>
        </w:r>
        <w:proofErr w:type="gramEnd"/>
        <w:r w:rsidRPr="000C11E1">
          <w:t xml:space="preserve"> replacement of diesel buses with BEBs without a diesel heater [Figure 5 in the Burlington report]</w:t>
        </w:r>
      </w:ins>
      <w:bookmarkEnd w:id="723"/>
    </w:p>
    <w:p w14:paraId="22D4C455" w14:textId="77777777" w:rsidR="001E30CB" w:rsidRPr="001E30CB" w:rsidRDefault="001E30CB" w:rsidP="001E30CB"/>
    <w:p w14:paraId="1187340C" w14:textId="5228207B" w:rsidR="000F7781" w:rsidRDefault="001255ED">
      <w:pPr>
        <w:rPr>
          <w:rFonts w:ascii="Calibri" w:hAnsi="Calibri" w:cs="Calibri"/>
        </w:rPr>
      </w:pPr>
      <w:r>
        <w:rPr>
          <w:rFonts w:ascii="Calibri" w:hAnsi="Calibri" w:cs="Calibri"/>
        </w:rPr>
        <w:t xml:space="preserve">We implemented the interaction between the graphs and the maps by </w:t>
      </w:r>
      <w:r w:rsidR="001355DF">
        <w:rPr>
          <w:rFonts w:ascii="Calibri" w:hAnsi="Calibri" w:cs="Calibri"/>
        </w:rPr>
        <w:t xml:space="preserve">animating </w:t>
      </w:r>
      <w:ins w:id="726" w:author="Bowes, Jeremy" w:date="2022-02-11T13:52:00Z">
        <w:r w:rsidR="00BD2A47">
          <w:rPr>
            <w:rFonts w:ascii="Calibri" w:hAnsi="Calibri" w:cs="Calibri"/>
          </w:rPr>
          <w:t>a bus icon displayed a</w:t>
        </w:r>
      </w:ins>
      <w:ins w:id="727" w:author="Bowes, Jeremy" w:date="2022-02-11T13:53:00Z">
        <w:r w:rsidR="00BD2A47">
          <w:rPr>
            <w:rFonts w:ascii="Calibri" w:hAnsi="Calibri" w:cs="Calibri"/>
          </w:rPr>
          <w:t>s a</w:t>
        </w:r>
      </w:ins>
      <w:del w:id="728" w:author="Bowes, Jeremy" w:date="2022-02-11T13:53:00Z">
        <w:r w:rsidR="001355DF" w:rsidDel="00BD2A47">
          <w:rPr>
            <w:rFonts w:ascii="Calibri" w:hAnsi="Calibri" w:cs="Calibri"/>
          </w:rPr>
          <w:delText>the</w:delText>
        </w:r>
      </w:del>
      <w:r w:rsidR="001355DF">
        <w:rPr>
          <w:rFonts w:ascii="Calibri" w:hAnsi="Calibri" w:cs="Calibri"/>
        </w:rPr>
        <w:t xml:space="preserve"> bus running on </w:t>
      </w:r>
      <w:ins w:id="729" w:author="Bowes, Jeremy" w:date="2022-02-11T13:53:00Z">
        <w:r w:rsidR="00BD2A47">
          <w:rPr>
            <w:rFonts w:ascii="Calibri" w:hAnsi="Calibri" w:cs="Calibri"/>
          </w:rPr>
          <w:t xml:space="preserve">a </w:t>
        </w:r>
      </w:ins>
      <w:r w:rsidR="001355DF">
        <w:rPr>
          <w:rFonts w:ascii="Calibri" w:hAnsi="Calibri" w:cs="Calibri"/>
        </w:rPr>
        <w:t xml:space="preserve">route. </w:t>
      </w:r>
      <w:r w:rsidR="000F7781">
        <w:rPr>
          <w:rFonts w:ascii="Calibri" w:hAnsi="Calibri" w:cs="Calibri"/>
        </w:rPr>
        <w:t>Bus 1 and Bus 2 on route 4 are selected to be prototyped with animation</w:t>
      </w:r>
      <w:ins w:id="730" w:author="Bowes, Jeremy" w:date="2022-02-11T13:55:00Z">
        <w:r w:rsidR="00BD2A47">
          <w:rPr>
            <w:rFonts w:ascii="Calibri" w:hAnsi="Calibri" w:cs="Calibri"/>
          </w:rPr>
          <w:t>.</w:t>
        </w:r>
      </w:ins>
      <w:del w:id="731" w:author="Bowes, Jeremy" w:date="2022-02-11T13:53:00Z">
        <w:r w:rsidR="000F7781" w:rsidDel="00BD2A47">
          <w:rPr>
            <w:rFonts w:ascii="Calibri" w:hAnsi="Calibri" w:cs="Calibri"/>
          </w:rPr>
          <w:delText>.</w:delText>
        </w:r>
      </w:del>
      <w:r w:rsidR="000F7781">
        <w:rPr>
          <w:rFonts w:ascii="Calibri" w:hAnsi="Calibri" w:cs="Calibri"/>
        </w:rPr>
        <w:t xml:space="preserve"> </w:t>
      </w:r>
      <w:ins w:id="732" w:author="Bowes, Jeremy" w:date="2022-02-11T13:55:00Z">
        <w:r w:rsidR="00BD2A47">
          <w:rPr>
            <w:rFonts w:ascii="Calibri" w:hAnsi="Calibri" w:cs="Calibri"/>
          </w:rPr>
          <w:t>W</w:t>
        </w:r>
      </w:ins>
      <w:del w:id="733" w:author="Bowes, Jeremy" w:date="2022-02-11T13:53:00Z">
        <w:r w:rsidR="000F7781" w:rsidDel="00BD2A47">
          <w:rPr>
            <w:rFonts w:ascii="Calibri" w:hAnsi="Calibri" w:cs="Calibri"/>
          </w:rPr>
          <w:delText>W</w:delText>
        </w:r>
      </w:del>
      <w:r w:rsidR="000F7781">
        <w:rPr>
          <w:rFonts w:ascii="Calibri" w:hAnsi="Calibri" w:cs="Calibri"/>
        </w:rPr>
        <w:t xml:space="preserve">hen the </w:t>
      </w:r>
      <w:r w:rsidR="00136E49">
        <w:rPr>
          <w:rFonts w:ascii="Calibri" w:hAnsi="Calibri" w:cs="Calibri"/>
        </w:rPr>
        <w:t>user</w:t>
      </w:r>
      <w:r w:rsidR="000F7781">
        <w:rPr>
          <w:rFonts w:ascii="Calibri" w:hAnsi="Calibri" w:cs="Calibri"/>
        </w:rPr>
        <w:t xml:space="preserve"> clicks on the 4-1 or 4-2 blue bar on the Bus #1 </w:t>
      </w:r>
      <w:r w:rsidR="001E30CB">
        <w:rPr>
          <w:rFonts w:ascii="Calibri" w:hAnsi="Calibri" w:cs="Calibri"/>
        </w:rPr>
        <w:t>or Bus #2</w:t>
      </w:r>
      <w:ins w:id="734" w:author="Bowes, Jeremy" w:date="2022-02-11T13:55:00Z">
        <w:r w:rsidR="00BD2A47">
          <w:rPr>
            <w:rFonts w:ascii="Calibri" w:hAnsi="Calibri" w:cs="Calibri"/>
          </w:rPr>
          <w:t xml:space="preserve">, </w:t>
        </w:r>
      </w:ins>
      <w:del w:id="735" w:author="Bowes, Jeremy" w:date="2022-02-11T13:55:00Z">
        <w:r w:rsidR="001E30CB" w:rsidDel="00BD2A47">
          <w:rPr>
            <w:rFonts w:ascii="Calibri" w:hAnsi="Calibri" w:cs="Calibri"/>
          </w:rPr>
          <w:delText xml:space="preserve"> </w:delText>
        </w:r>
      </w:del>
      <w:ins w:id="736" w:author="Bowes, Jeremy" w:date="2022-02-11T13:55:00Z">
        <w:r w:rsidR="00BD2A47">
          <w:rPr>
            <w:rFonts w:ascii="Calibri" w:hAnsi="Calibri" w:cs="Calibri"/>
          </w:rPr>
          <w:t>t</w:t>
        </w:r>
      </w:ins>
      <w:ins w:id="737" w:author="Bowes, Jeremy" w:date="2022-02-11T13:54:00Z">
        <w:r w:rsidR="00BD2A47">
          <w:rPr>
            <w:rFonts w:ascii="Calibri" w:hAnsi="Calibri" w:cs="Calibri"/>
          </w:rPr>
          <w:t xml:space="preserve">he </w:t>
        </w:r>
      </w:ins>
      <w:r w:rsidR="001E30CB">
        <w:rPr>
          <w:rFonts w:ascii="Calibri" w:hAnsi="Calibri" w:cs="Calibri"/>
        </w:rPr>
        <w:t>Weekday g</w:t>
      </w:r>
      <w:r w:rsidR="000F7781">
        <w:rPr>
          <w:rFonts w:ascii="Calibri" w:hAnsi="Calibri" w:cs="Calibri"/>
        </w:rPr>
        <w:t>raph</w:t>
      </w:r>
      <w:r w:rsidR="001F594A">
        <w:rPr>
          <w:rFonts w:ascii="Calibri" w:hAnsi="Calibri" w:cs="Calibri"/>
        </w:rPr>
        <w:t xml:space="preserve"> under the second drop-down item “No Diesel Heater, Depot Only Charging”</w:t>
      </w:r>
      <w:r w:rsidR="000F7781">
        <w:rPr>
          <w:rFonts w:ascii="Calibri" w:hAnsi="Calibri" w:cs="Calibri"/>
        </w:rPr>
        <w:t xml:space="preserve">, the corresponding bus will start running </w:t>
      </w:r>
      <w:del w:id="738" w:author="Bowes, Jeremy" w:date="2022-02-11T13:55:00Z">
        <w:r w:rsidR="000F7781" w:rsidDel="00BD2A47">
          <w:rPr>
            <w:rFonts w:ascii="Calibri" w:hAnsi="Calibri" w:cs="Calibri"/>
          </w:rPr>
          <w:delText>on the map</w:delText>
        </w:r>
        <w:r w:rsidR="001F594A" w:rsidDel="00BD2A47">
          <w:rPr>
            <w:rFonts w:ascii="Calibri" w:hAnsi="Calibri" w:cs="Calibri"/>
          </w:rPr>
          <w:delText xml:space="preserve"> </w:delText>
        </w:r>
      </w:del>
      <w:r w:rsidR="001F594A">
        <w:rPr>
          <w:rFonts w:ascii="Calibri" w:hAnsi="Calibri" w:cs="Calibri"/>
        </w:rPr>
        <w:t>along the route</w:t>
      </w:r>
      <w:ins w:id="739" w:author="Bowes, Jeremy" w:date="2022-02-11T13:55:00Z">
        <w:r w:rsidR="00BD2A47" w:rsidRPr="00BD2A47">
          <w:rPr>
            <w:rFonts w:ascii="Calibri" w:hAnsi="Calibri" w:cs="Calibri"/>
          </w:rPr>
          <w:t xml:space="preserve"> </w:t>
        </w:r>
        <w:r w:rsidR="00BD2A47">
          <w:rPr>
            <w:rFonts w:ascii="Calibri" w:hAnsi="Calibri" w:cs="Calibri"/>
          </w:rPr>
          <w:t>on the map</w:t>
        </w:r>
      </w:ins>
      <w:r w:rsidR="000F7781">
        <w:rPr>
          <w:rFonts w:ascii="Calibri" w:hAnsi="Calibri" w:cs="Calibri"/>
        </w:rPr>
        <w:t xml:space="preserve">. </w:t>
      </w:r>
      <w:r w:rsidR="001F594A">
        <w:rPr>
          <w:rFonts w:ascii="Calibri" w:hAnsi="Calibri" w:cs="Calibri"/>
        </w:rPr>
        <w:t xml:space="preserve">The outer circle of the bus icon has </w:t>
      </w:r>
      <w:ins w:id="740" w:author="Bowes, Jeremy" w:date="2022-02-11T13:56:00Z">
        <w:r w:rsidR="00BD2A47">
          <w:rPr>
            <w:rFonts w:ascii="Calibri" w:hAnsi="Calibri" w:cs="Calibri"/>
          </w:rPr>
          <w:t>the</w:t>
        </w:r>
      </w:ins>
      <w:del w:id="741" w:author="Bowes, Jeremy" w:date="2022-02-11T13:56:00Z">
        <w:r w:rsidR="001F594A" w:rsidDel="00BD2A47">
          <w:rPr>
            <w:rFonts w:ascii="Calibri" w:hAnsi="Calibri" w:cs="Calibri"/>
          </w:rPr>
          <w:delText>a</w:delText>
        </w:r>
      </w:del>
      <w:r w:rsidR="001F594A">
        <w:rPr>
          <w:rFonts w:ascii="Calibri" w:hAnsi="Calibri" w:cs="Calibri"/>
        </w:rPr>
        <w:t xml:space="preserve"> potential to represent the battery status of the bus. Note that animation has only been implemented to those two graphs for 4-1 and 4-2 buses as a demonstration. The two graphs are added to the html directly with JavaScript codes instead of Observable JavaScript runtime </w:t>
      </w:r>
      <w:ins w:id="742" w:author="Bowes, Jeremy" w:date="2022-02-11T13:56:00Z">
        <w:r w:rsidR="00527C5E">
          <w:rPr>
            <w:rFonts w:ascii="Calibri" w:hAnsi="Calibri" w:cs="Calibri"/>
          </w:rPr>
          <w:t xml:space="preserve">data </w:t>
        </w:r>
      </w:ins>
      <w:r w:rsidR="001F594A">
        <w:rPr>
          <w:rFonts w:ascii="Calibri" w:hAnsi="Calibri" w:cs="Calibri"/>
        </w:rPr>
        <w:t xml:space="preserve">import. </w:t>
      </w:r>
    </w:p>
    <w:p w14:paraId="78C2644C" w14:textId="77777777" w:rsidR="000F7781" w:rsidRDefault="000F7781">
      <w:pPr>
        <w:rPr>
          <w:rFonts w:ascii="Calibri" w:hAnsi="Calibri" w:cs="Calibri"/>
        </w:rPr>
      </w:pPr>
    </w:p>
    <w:p w14:paraId="45811448" w14:textId="51265955" w:rsidR="001255ED" w:rsidRDefault="000F7781" w:rsidP="003F252B">
      <w:pPr>
        <w:jc w:val="center"/>
        <w:rPr>
          <w:rFonts w:ascii="Calibri" w:hAnsi="Calibri" w:cs="Calibri"/>
        </w:rPr>
      </w:pPr>
      <w:r>
        <w:rPr>
          <w:rFonts w:ascii="Calibri" w:hAnsi="Calibri" w:cs="Calibri"/>
          <w:noProof/>
        </w:rPr>
        <w:lastRenderedPageBreak/>
        <w:drawing>
          <wp:inline distT="0" distB="0" distL="0" distR="0" wp14:anchorId="4B9E1DD7" wp14:editId="3472E26A">
            <wp:extent cx="5943600" cy="267208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14:paraId="176E8CB2" w14:textId="03E04A39" w:rsidR="000F7781" w:rsidRDefault="00032578" w:rsidP="00032578">
      <w:pPr>
        <w:pStyle w:val="Caption"/>
        <w:rPr>
          <w:rFonts w:ascii="Calibri" w:hAnsi="Calibri" w:cs="Calibri"/>
        </w:rPr>
      </w:pPr>
      <w:bookmarkStart w:id="743" w:name="_Toc95651808"/>
      <w:r>
        <w:t xml:space="preserve">Figure </w:t>
      </w:r>
      <w:r>
        <w:fldChar w:fldCharType="begin"/>
      </w:r>
      <w:r>
        <w:instrText>SEQ Figure \* ARABIC</w:instrText>
      </w:r>
      <w:r>
        <w:fldChar w:fldCharType="separate"/>
      </w:r>
      <w:r w:rsidR="00C061BE">
        <w:rPr>
          <w:noProof/>
        </w:rPr>
        <w:t>14</w:t>
      </w:r>
      <w:r>
        <w:fldChar w:fldCharType="end"/>
      </w:r>
      <w:r>
        <w:t xml:space="preserve"> - </w:t>
      </w:r>
      <w:r w:rsidRPr="007A3EC4">
        <w:t>Interaction between the graph and the map</w:t>
      </w:r>
      <w:bookmarkEnd w:id="743"/>
    </w:p>
    <w:p w14:paraId="06AA5EEF" w14:textId="566ECF81" w:rsidR="00056E8F" w:rsidRPr="00056E8F" w:rsidRDefault="00056E8F" w:rsidP="003102FF">
      <w:pPr>
        <w:jc w:val="center"/>
      </w:pPr>
      <w:bookmarkStart w:id="744" w:name="_Toc88555539"/>
      <w:r>
        <w:rPr>
          <w:noProof/>
        </w:rPr>
        <w:drawing>
          <wp:inline distT="0" distB="0" distL="0" distR="0" wp14:anchorId="5EC881BC" wp14:editId="3996AA1D">
            <wp:extent cx="5098869" cy="1834721"/>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61481" cy="1857251"/>
                    </a:xfrm>
                    <a:prstGeom prst="rect">
                      <a:avLst/>
                    </a:prstGeom>
                  </pic:spPr>
                </pic:pic>
              </a:graphicData>
            </a:graphic>
          </wp:inline>
        </w:drawing>
      </w:r>
      <w:r>
        <w:rPr>
          <w:noProof/>
        </w:rPr>
        <w:drawing>
          <wp:inline distT="0" distB="0" distL="0" distR="0" wp14:anchorId="3B4408C9" wp14:editId="55015A8C">
            <wp:extent cx="5110601" cy="2420983"/>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9051" cy="2453409"/>
                    </a:xfrm>
                    <a:prstGeom prst="rect">
                      <a:avLst/>
                    </a:prstGeom>
                  </pic:spPr>
                </pic:pic>
              </a:graphicData>
            </a:graphic>
          </wp:inline>
        </w:drawing>
      </w:r>
      <w:r w:rsidR="001D1C56">
        <w:rPr>
          <w:noProof/>
        </w:rPr>
        <w:lastRenderedPageBreak/>
        <w:drawing>
          <wp:inline distT="0" distB="0" distL="0" distR="0" wp14:anchorId="1B33A08B" wp14:editId="46023556">
            <wp:extent cx="5116286" cy="1833336"/>
            <wp:effectExtent l="0" t="0" r="190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47356" cy="1844470"/>
                    </a:xfrm>
                    <a:prstGeom prst="rect">
                      <a:avLst/>
                    </a:prstGeom>
                  </pic:spPr>
                </pic:pic>
              </a:graphicData>
            </a:graphic>
          </wp:inline>
        </w:drawing>
      </w:r>
      <w:r w:rsidR="001D1C56">
        <w:rPr>
          <w:noProof/>
        </w:rPr>
        <w:drawing>
          <wp:inline distT="0" distB="0" distL="0" distR="0" wp14:anchorId="741B5DF4" wp14:editId="72A7FBF9">
            <wp:extent cx="5124994" cy="1278511"/>
            <wp:effectExtent l="0" t="0" r="0" b="4445"/>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99833" cy="1297181"/>
                    </a:xfrm>
                    <a:prstGeom prst="rect">
                      <a:avLst/>
                    </a:prstGeom>
                  </pic:spPr>
                </pic:pic>
              </a:graphicData>
            </a:graphic>
          </wp:inline>
        </w:drawing>
      </w:r>
    </w:p>
    <w:p w14:paraId="44F319AF" w14:textId="056F1B1F" w:rsidR="00056E8F" w:rsidRPr="00056E8F" w:rsidRDefault="00056E8F" w:rsidP="00056E8F">
      <w:pPr>
        <w:pStyle w:val="Caption"/>
      </w:pPr>
      <w:bookmarkStart w:id="745" w:name="_Toc95651809"/>
      <w:r>
        <w:t xml:space="preserve">Figure </w:t>
      </w:r>
      <w:r>
        <w:fldChar w:fldCharType="begin"/>
      </w:r>
      <w:r>
        <w:instrText>SEQ Figure \* ARABIC</w:instrText>
      </w:r>
      <w:r>
        <w:fldChar w:fldCharType="separate"/>
      </w:r>
      <w:r w:rsidR="00C061BE">
        <w:rPr>
          <w:noProof/>
        </w:rPr>
        <w:t>15</w:t>
      </w:r>
      <w:r>
        <w:fldChar w:fldCharType="end"/>
      </w:r>
      <w:r>
        <w:t xml:space="preserve"> </w:t>
      </w:r>
      <w:r w:rsidR="001F594A">
        <w:t>–</w:t>
      </w:r>
      <w:r>
        <w:t xml:space="preserve"> </w:t>
      </w:r>
      <w:r w:rsidR="001F594A">
        <w:t xml:space="preserve">The </w:t>
      </w:r>
      <w:r>
        <w:t>bus animation function</w:t>
      </w:r>
      <w:bookmarkEnd w:id="745"/>
    </w:p>
    <w:p w14:paraId="7D3B8093" w14:textId="2A8768A4" w:rsidR="00624870" w:rsidRDefault="000A6BA3" w:rsidP="00D1029E">
      <w:pPr>
        <w:pStyle w:val="Heading2"/>
      </w:pPr>
      <w:bookmarkStart w:id="746" w:name="_Toc95650216"/>
      <w:r>
        <w:t xml:space="preserve">3. </w:t>
      </w:r>
      <w:r w:rsidR="00624870">
        <w:t>Charging Results</w:t>
      </w:r>
      <w:bookmarkEnd w:id="746"/>
    </w:p>
    <w:p w14:paraId="47169AD0" w14:textId="497208F1" w:rsidR="00624870" w:rsidRDefault="00624870" w:rsidP="00624870">
      <w:r>
        <w:t xml:space="preserve">On this page, the </w:t>
      </w:r>
      <w:r w:rsidR="00136E49">
        <w:t>user</w:t>
      </w:r>
      <w:r>
        <w:t xml:space="preserve"> will find </w:t>
      </w:r>
      <w:del w:id="747" w:author="Grace Yuan" w:date="2022-02-12T12:51:00Z">
        <w:r w:rsidDel="000D517B">
          <w:delText>2 graphs</w:delText>
        </w:r>
      </w:del>
      <w:ins w:id="748" w:author="Grace Yuan" w:date="2022-02-12T12:51:00Z">
        <w:r w:rsidR="000D517B">
          <w:t>two types of graphs</w:t>
        </w:r>
      </w:ins>
      <w:r>
        <w:t xml:space="preserve"> related to the charging and energy consumption. </w:t>
      </w:r>
    </w:p>
    <w:p w14:paraId="74E32568" w14:textId="77777777" w:rsidR="00624870" w:rsidRPr="00624870" w:rsidRDefault="00624870" w:rsidP="00624870"/>
    <w:p w14:paraId="7BD032D8" w14:textId="2C0F967F" w:rsidR="00624870" w:rsidDel="00946989" w:rsidRDefault="00624870" w:rsidP="004420A0">
      <w:pPr>
        <w:rPr>
          <w:del w:id="749" w:author="Grace Yuan" w:date="2022-02-12T13:01:00Z"/>
        </w:rPr>
      </w:pPr>
      <w:del w:id="750" w:author="Grace Yuan" w:date="2022-02-12T13:00:00Z">
        <w:r w:rsidDel="00946989">
          <w:rPr>
            <w:noProof/>
          </w:rPr>
          <w:drawing>
            <wp:inline distT="0" distB="0" distL="0" distR="0" wp14:anchorId="36B840F8" wp14:editId="6D0D5D80">
              <wp:extent cx="5943600" cy="2762250"/>
              <wp:effectExtent l="0" t="0" r="0" b="6350"/>
              <wp:docPr id="20" name="Picture 20" descr="Chart, radar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radar chart, sunburst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del>
    </w:p>
    <w:p w14:paraId="319AA591" w14:textId="793982F8" w:rsidR="00624870" w:rsidDel="00946989" w:rsidRDefault="00032578" w:rsidP="00032578">
      <w:pPr>
        <w:pStyle w:val="Caption"/>
        <w:rPr>
          <w:del w:id="751" w:author="Grace Yuan" w:date="2022-02-12T13:00:00Z"/>
        </w:rPr>
      </w:pPr>
      <w:del w:id="752" w:author="Grace Yuan" w:date="2022-02-12T13:00:00Z">
        <w:r w:rsidDel="00946989">
          <w:delText xml:space="preserve">Figure </w:delText>
        </w:r>
        <w:r w:rsidDel="00946989">
          <w:rPr>
            <w:i w:val="0"/>
            <w:iCs w:val="0"/>
          </w:rPr>
          <w:fldChar w:fldCharType="begin"/>
        </w:r>
        <w:r w:rsidDel="00946989">
          <w:delInstrText>SEQ Figure \* ARABIC</w:delInstrText>
        </w:r>
        <w:r w:rsidDel="00946989">
          <w:rPr>
            <w:i w:val="0"/>
            <w:iCs w:val="0"/>
          </w:rPr>
          <w:fldChar w:fldCharType="separate"/>
        </w:r>
        <w:r w:rsidR="00B451D2" w:rsidDel="00946989">
          <w:rPr>
            <w:noProof/>
          </w:rPr>
          <w:delText>16</w:delText>
        </w:r>
        <w:r w:rsidDel="00946989">
          <w:rPr>
            <w:i w:val="0"/>
            <w:iCs w:val="0"/>
          </w:rPr>
          <w:fldChar w:fldCharType="end"/>
        </w:r>
        <w:r w:rsidDel="00946989">
          <w:delText xml:space="preserve"> - </w:delText>
        </w:r>
        <w:r w:rsidRPr="00C31CF3" w:rsidDel="00946989">
          <w:delText xml:space="preserve">The Charging Results </w:delText>
        </w:r>
        <w:commentRangeStart w:id="753"/>
        <w:r w:rsidRPr="00C31CF3" w:rsidDel="00946989">
          <w:delText>Page</w:delText>
        </w:r>
        <w:commentRangeEnd w:id="753"/>
        <w:r w:rsidR="000001CE" w:rsidDel="00946989">
          <w:rPr>
            <w:rStyle w:val="CommentReference"/>
            <w:i w:val="0"/>
            <w:iCs w:val="0"/>
            <w:color w:val="auto"/>
          </w:rPr>
          <w:commentReference w:id="753"/>
        </w:r>
      </w:del>
    </w:p>
    <w:p w14:paraId="529CE259" w14:textId="77075E2B" w:rsidR="00624870" w:rsidRDefault="00624870" w:rsidP="00624870">
      <w:r>
        <w:t xml:space="preserve">The first graph represents the failed and success recovery time </w:t>
      </w:r>
      <w:r w:rsidR="001E30CB">
        <w:t xml:space="preserve">proportionally </w:t>
      </w:r>
      <w:r>
        <w:t>for Saturday vehicles</w:t>
      </w:r>
      <w:r w:rsidR="001E30CB">
        <w:t>, based on trip counts</w:t>
      </w:r>
      <w:r>
        <w:t xml:space="preserve">. </w:t>
      </w:r>
      <w:r w:rsidR="00F34EA7">
        <w:t xml:space="preserve">The required recovery time for opportunity charging is 5 minutes, thus, any trip with less than 5 minutes recovery time fails. </w:t>
      </w:r>
      <w:r>
        <w:t xml:space="preserve">For future development, Weekday and Sunday vehicles should be visualized as well. </w:t>
      </w:r>
    </w:p>
    <w:p w14:paraId="70B49BF1" w14:textId="77777777" w:rsidR="001E30CB" w:rsidRDefault="001E30CB" w:rsidP="00624870"/>
    <w:p w14:paraId="74403BA3" w14:textId="493BB5A1" w:rsidR="009C2E29" w:rsidRDefault="009C2E29" w:rsidP="00624870">
      <w:r>
        <w:t xml:space="preserve">For this graph, the X-axis shows the </w:t>
      </w:r>
      <w:ins w:id="754" w:author="Grace Yuan" w:date="2022-02-12T11:24:00Z">
        <w:r w:rsidR="002B61F3">
          <w:t xml:space="preserve">bus </w:t>
        </w:r>
      </w:ins>
      <w:r>
        <w:t xml:space="preserve">route numbers, while the Y-axis </w:t>
      </w:r>
      <w:commentRangeStart w:id="755"/>
      <w:r>
        <w:t>shows</w:t>
      </w:r>
      <w:commentRangeEnd w:id="755"/>
      <w:r w:rsidR="00133349">
        <w:rPr>
          <w:rStyle w:val="CommentReference"/>
        </w:rPr>
        <w:commentReference w:id="755"/>
      </w:r>
      <w:r>
        <w:t xml:space="preserve"> </w:t>
      </w:r>
      <w:r w:rsidR="001B0F9E">
        <w:t xml:space="preserve">the count of trips on </w:t>
      </w:r>
      <w:del w:id="756" w:author="Grace Yuan" w:date="2022-02-12T11:13:00Z">
        <w:r w:rsidR="001B0F9E" w:rsidDel="00542E4C">
          <w:delText xml:space="preserve">each </w:delText>
        </w:r>
      </w:del>
      <w:ins w:id="757" w:author="Grace Yuan" w:date="2022-02-12T11:13:00Z">
        <w:r w:rsidR="00542E4C">
          <w:t xml:space="preserve">the </w:t>
        </w:r>
      </w:ins>
      <w:r w:rsidR="001B0F9E">
        <w:t>route</w:t>
      </w:r>
      <w:del w:id="758" w:author="Grace Yuan" w:date="2022-02-12T11:21:00Z">
        <w:r w:rsidR="001B0F9E" w:rsidDel="002B61F3">
          <w:delText xml:space="preserve"> with corresponding recovery time</w:delText>
        </w:r>
      </w:del>
      <w:r w:rsidR="001B0F9E">
        <w:t xml:space="preserve">. </w:t>
      </w:r>
      <w:r w:rsidR="00AE65B1">
        <w:t xml:space="preserve">It aims to show among all the routes, which ones are </w:t>
      </w:r>
      <w:del w:id="759" w:author="Grace Yuan" w:date="2022-02-12T11:24:00Z">
        <w:r w:rsidR="00AE65B1" w:rsidDel="002B61F3">
          <w:delText xml:space="preserve">already </w:delText>
        </w:r>
      </w:del>
      <w:ins w:id="760" w:author="Grace Yuan" w:date="2022-02-12T11:24:00Z">
        <w:r w:rsidR="002B61F3">
          <w:t xml:space="preserve">more </w:t>
        </w:r>
      </w:ins>
      <w:r w:rsidR="00AE65B1">
        <w:t>suitable for opportunity charging verses the ones that are not</w:t>
      </w:r>
      <w:del w:id="761" w:author="Grace Yuan" w:date="2022-02-12T11:25:00Z">
        <w:r w:rsidR="00AE65B1" w:rsidDel="002B61F3">
          <w:delText xml:space="preserve"> on a high level</w:delText>
        </w:r>
      </w:del>
      <w:r w:rsidR="00AE65B1">
        <w:t xml:space="preserve">. </w:t>
      </w:r>
      <w:ins w:id="762" w:author="Grace Yuan" w:date="2022-02-12T11:22:00Z">
        <w:r w:rsidR="002B61F3">
          <w:t xml:space="preserve">The color variations represent the </w:t>
        </w:r>
      </w:ins>
      <w:ins w:id="763" w:author="Grace Yuan" w:date="2022-02-12T11:25:00Z">
        <w:r w:rsidR="002B61F3">
          <w:t xml:space="preserve">different </w:t>
        </w:r>
      </w:ins>
      <w:ins w:id="764" w:author="Grace Yuan" w:date="2022-02-12T11:22:00Z">
        <w:r w:rsidR="002B61F3">
          <w:t>recovery time</w:t>
        </w:r>
      </w:ins>
      <w:ins w:id="765" w:author="Grace Yuan" w:date="2022-02-12T11:25:00Z">
        <w:r w:rsidR="002B61F3">
          <w:t xml:space="preserve"> needed for the trips</w:t>
        </w:r>
      </w:ins>
      <w:ins w:id="766" w:author="Grace Yuan" w:date="2022-02-12T11:23:00Z">
        <w:r w:rsidR="002B61F3">
          <w:t xml:space="preserve">. </w:t>
        </w:r>
      </w:ins>
      <w:r w:rsidR="00AE65B1">
        <w:t xml:space="preserve">The red </w:t>
      </w:r>
      <w:del w:id="767" w:author="Grace Yuan" w:date="2022-02-12T11:26:00Z">
        <w:r w:rsidR="00AE65B1" w:rsidDel="002B61F3">
          <w:delText xml:space="preserve">gradient </w:delText>
        </w:r>
      </w:del>
      <w:r w:rsidR="00AE65B1">
        <w:t>color</w:t>
      </w:r>
      <w:r w:rsidR="00621D93">
        <w:t>s</w:t>
      </w:r>
      <w:r w:rsidR="00AE65B1">
        <w:t xml:space="preserve"> refer to the trips that </w:t>
      </w:r>
      <w:del w:id="768" w:author="Grace Yuan" w:date="2022-02-12T11:26:00Z">
        <w:r w:rsidR="00AE65B1" w:rsidDel="002B61F3">
          <w:delText>do not</w:delText>
        </w:r>
      </w:del>
      <w:ins w:id="769" w:author="Grace Yuan" w:date="2022-02-12T11:26:00Z">
        <w:r w:rsidR="002B61F3">
          <w:t>fail to</w:t>
        </w:r>
      </w:ins>
      <w:r w:rsidR="00AE65B1">
        <w:t xml:space="preserve"> meet the 5 </w:t>
      </w:r>
      <w:proofErr w:type="gramStart"/>
      <w:r w:rsidR="00AE65B1">
        <w:t>minute</w:t>
      </w:r>
      <w:proofErr w:type="gramEnd"/>
      <w:del w:id="770" w:author="Bowes, Jeremy" w:date="2022-02-11T15:07:00Z">
        <w:r w:rsidR="00AE65B1" w:rsidDel="00133349">
          <w:delText>s</w:delText>
        </w:r>
      </w:del>
      <w:r w:rsidR="00AE65B1">
        <w:t xml:space="preserve"> requirement, and the blue </w:t>
      </w:r>
      <w:del w:id="771" w:author="Grace Yuan" w:date="2022-02-12T11:26:00Z">
        <w:r w:rsidR="00AE65B1" w:rsidDel="002B61F3">
          <w:delText xml:space="preserve">gradient </w:delText>
        </w:r>
      </w:del>
      <w:r w:rsidR="00AE65B1">
        <w:t xml:space="preserve">colors refer to the </w:t>
      </w:r>
      <w:del w:id="772" w:author="Grace Yuan" w:date="2022-02-12T11:26:00Z">
        <w:r w:rsidR="00621D93" w:rsidDel="002B61F3">
          <w:delText xml:space="preserve">success </w:delText>
        </w:r>
      </w:del>
      <w:r w:rsidR="00621D93">
        <w:t>trips</w:t>
      </w:r>
      <w:ins w:id="773" w:author="Grace Yuan" w:date="2022-02-12T11:26:00Z">
        <w:r w:rsidR="002B61F3">
          <w:t xml:space="preserve"> that meet the 5 minute requirement successfully</w:t>
        </w:r>
      </w:ins>
      <w:r w:rsidR="00621D93">
        <w:t>.</w:t>
      </w:r>
    </w:p>
    <w:p w14:paraId="7638851E" w14:textId="77777777" w:rsidR="00AE65B1" w:rsidRDefault="00AE65B1" w:rsidP="00624870"/>
    <w:p w14:paraId="15424DB7" w14:textId="7852B0B1" w:rsidR="00AE65B1" w:rsidRDefault="00AE65B1" w:rsidP="00624870">
      <w:r>
        <w:t xml:space="preserve">We </w:t>
      </w:r>
      <w:del w:id="774" w:author="Bowes, Jeremy" w:date="2022-02-11T15:08:00Z">
        <w:r w:rsidDel="00133349">
          <w:delText xml:space="preserve">took </w:delText>
        </w:r>
      </w:del>
      <w:ins w:id="775" w:author="Bowes, Jeremy" w:date="2022-02-11T15:08:00Z">
        <w:r w:rsidR="00133349">
          <w:t xml:space="preserve">utilized </w:t>
        </w:r>
      </w:ins>
      <w:r>
        <w:t>the “</w:t>
      </w:r>
      <w:proofErr w:type="spellStart"/>
      <w:r w:rsidRPr="00AE65B1">
        <w:t>BT_RecoveryTime_Saturday</w:t>
      </w:r>
      <w:proofErr w:type="spellEnd"/>
      <w:r>
        <w:t xml:space="preserve">” data and sorted out the trip counts based on recovery </w:t>
      </w:r>
      <w:r w:rsidR="00621D93">
        <w:t>time and</w:t>
      </w:r>
      <w:r>
        <w:t xml:space="preserve"> generated the data set “</w:t>
      </w:r>
      <w:r w:rsidRPr="00AE65B1">
        <w:t>Recovery time Saturday</w:t>
      </w:r>
      <w:r>
        <w:t>.csv” that is used to create this graph</w:t>
      </w:r>
      <w:ins w:id="776" w:author="Bowes, Jeremy" w:date="2022-02-11T15:08:00Z">
        <w:r w:rsidR="00133349">
          <w:t>ical representation</w:t>
        </w:r>
      </w:ins>
      <w:r>
        <w:t xml:space="preserve">. </w:t>
      </w:r>
    </w:p>
    <w:p w14:paraId="1DE14AED" w14:textId="77777777" w:rsidR="00AE65B1" w:rsidRDefault="00AE65B1" w:rsidP="00624870"/>
    <w:p w14:paraId="7A793CFD" w14:textId="1BBCF53C" w:rsidR="00624870" w:rsidRDefault="00946989" w:rsidP="005C79EC">
      <w:pPr>
        <w:jc w:val="center"/>
      </w:pPr>
      <w:ins w:id="777" w:author="Grace Yuan" w:date="2022-02-12T13:01:00Z">
        <w:r>
          <w:rPr>
            <w:noProof/>
          </w:rPr>
          <w:lastRenderedPageBreak/>
          <w:drawing>
            <wp:inline distT="0" distB="0" distL="0" distR="0" wp14:anchorId="24B6592A" wp14:editId="56F186A1">
              <wp:extent cx="5180352" cy="5987845"/>
              <wp:effectExtent l="0" t="0" r="1270" b="0"/>
              <wp:docPr id="51" name="Picture 51" descr="Chart, radar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radar chart, sunburst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3815" cy="6003407"/>
                      </a:xfrm>
                      <a:prstGeom prst="rect">
                        <a:avLst/>
                      </a:prstGeom>
                    </pic:spPr>
                  </pic:pic>
                </a:graphicData>
              </a:graphic>
            </wp:inline>
          </w:drawing>
        </w:r>
      </w:ins>
      <w:del w:id="778" w:author="Grace Yuan" w:date="2022-02-12T11:12:00Z">
        <w:r w:rsidR="00624870" w:rsidDel="00542E4C">
          <w:rPr>
            <w:noProof/>
          </w:rPr>
          <w:drawing>
            <wp:inline distT="0" distB="0" distL="0" distR="0" wp14:anchorId="4328CB42" wp14:editId="3B18C947">
              <wp:extent cx="5721622" cy="4013082"/>
              <wp:effectExtent l="0" t="0" r="0" b="635"/>
              <wp:docPr id="21" name="Picture 21" descr="Chart, radar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 sunburst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02" cy="4039580"/>
                      </a:xfrm>
                      <a:prstGeom prst="rect">
                        <a:avLst/>
                      </a:prstGeom>
                    </pic:spPr>
                  </pic:pic>
                </a:graphicData>
              </a:graphic>
            </wp:inline>
          </w:drawing>
        </w:r>
      </w:del>
    </w:p>
    <w:p w14:paraId="0C4D777A" w14:textId="0E8E4986" w:rsidR="00032578" w:rsidRDefault="00032578" w:rsidP="00032578">
      <w:pPr>
        <w:pStyle w:val="Caption"/>
      </w:pPr>
      <w:bookmarkStart w:id="779" w:name="_Toc95651810"/>
      <w:r>
        <w:t xml:space="preserve">Figure </w:t>
      </w:r>
      <w:r>
        <w:fldChar w:fldCharType="begin"/>
      </w:r>
      <w:r>
        <w:instrText>SEQ Figure \* ARABIC</w:instrText>
      </w:r>
      <w:r>
        <w:fldChar w:fldCharType="separate"/>
      </w:r>
      <w:ins w:id="780" w:author="Grace Yuan" w:date="2022-02-13T13:17:00Z">
        <w:r w:rsidR="003F4056">
          <w:rPr>
            <w:noProof/>
          </w:rPr>
          <w:t>16</w:t>
        </w:r>
      </w:ins>
      <w:del w:id="781" w:author="Grace Yuan" w:date="2022-02-13T13:17:00Z">
        <w:r w:rsidR="00B451D2" w:rsidDel="003F4056">
          <w:rPr>
            <w:noProof/>
          </w:rPr>
          <w:delText>17</w:delText>
        </w:r>
      </w:del>
      <w:r>
        <w:fldChar w:fldCharType="end"/>
      </w:r>
      <w:r>
        <w:t xml:space="preserve"> - The recovery time for Saturday vehicles graph</w:t>
      </w:r>
      <w:bookmarkEnd w:id="779"/>
    </w:p>
    <w:p w14:paraId="5C4E1583" w14:textId="6C4BD029" w:rsidR="00621D93" w:rsidRDefault="00621D93" w:rsidP="00624870"/>
    <w:p w14:paraId="4388279E" w14:textId="7D1AF4AE" w:rsidR="00B451D2" w:rsidRDefault="00621D93" w:rsidP="00624870">
      <w:pPr>
        <w:rPr>
          <w:ins w:id="782" w:author="Grace Yuan" w:date="2022-02-12T12:57:00Z"/>
        </w:rPr>
      </w:pPr>
      <w:r>
        <w:t xml:space="preserve">The second </w:t>
      </w:r>
      <w:del w:id="783" w:author="Grace Yuan" w:date="2022-02-12T12:42:00Z">
        <w:r w:rsidDel="004B230F">
          <w:delText>graph on</w:delText>
        </w:r>
      </w:del>
      <w:ins w:id="784" w:author="Grace Yuan" w:date="2022-02-12T12:42:00Z">
        <w:r w:rsidR="004B230F">
          <w:t>part of</w:t>
        </w:r>
      </w:ins>
      <w:r>
        <w:t xml:space="preserve"> the </w:t>
      </w:r>
      <w:del w:id="785" w:author="Grace Yuan" w:date="2022-02-12T12:51:00Z">
        <w:r w:rsidDel="000D517B">
          <w:delText xml:space="preserve">Charging Results </w:delText>
        </w:r>
      </w:del>
      <w:r>
        <w:t xml:space="preserve">page </w:t>
      </w:r>
      <w:ins w:id="786" w:author="Grace Yuan" w:date="2022-02-12T12:42:00Z">
        <w:r w:rsidR="004B230F">
          <w:t xml:space="preserve">includes three graphs </w:t>
        </w:r>
      </w:ins>
      <w:ins w:id="787" w:author="Grace Yuan" w:date="2022-02-12T12:43:00Z">
        <w:r w:rsidR="004B230F">
          <w:t xml:space="preserve">that </w:t>
        </w:r>
      </w:ins>
      <w:ins w:id="788" w:author="Grace Yuan" w:date="2022-02-12T12:44:00Z">
        <w:r w:rsidR="004B230F">
          <w:t>represent</w:t>
        </w:r>
      </w:ins>
      <w:ins w:id="789" w:author="Grace Yuan" w:date="2022-02-12T12:43:00Z">
        <w:r w:rsidR="004B230F">
          <w:t xml:space="preserve"> the energy consumption results. </w:t>
        </w:r>
      </w:ins>
      <w:ins w:id="790" w:author="Grace Yuan" w:date="2022-02-12T12:52:00Z">
        <w:r w:rsidR="000D517B">
          <w:t>Because t</w:t>
        </w:r>
      </w:ins>
      <w:ins w:id="791" w:author="Grace Yuan" w:date="2022-02-12T12:48:00Z">
        <w:r w:rsidR="000D517B">
          <w:t xml:space="preserve">he results provide comparisons between </w:t>
        </w:r>
      </w:ins>
      <w:ins w:id="792" w:author="Grace Yuan" w:date="2022-02-12T12:53:00Z">
        <w:r w:rsidR="00B451D2">
          <w:t xml:space="preserve">the energy consumption of </w:t>
        </w:r>
      </w:ins>
      <w:ins w:id="793" w:author="Grace Yuan" w:date="2022-02-12T12:48:00Z">
        <w:r w:rsidR="000D517B">
          <w:t xml:space="preserve">Bus #1 and Bus #2, </w:t>
        </w:r>
      </w:ins>
      <w:ins w:id="794" w:author="Grace Yuan" w:date="2022-02-12T12:52:00Z">
        <w:r w:rsidR="000D517B">
          <w:t xml:space="preserve">we </w:t>
        </w:r>
        <w:r w:rsidR="00B451D2">
          <w:t xml:space="preserve">added the details of both </w:t>
        </w:r>
      </w:ins>
      <w:ins w:id="795" w:author="Grace Yuan" w:date="2022-02-12T12:53:00Z">
        <w:r w:rsidR="00B451D2">
          <w:t>BEB models</w:t>
        </w:r>
      </w:ins>
      <w:ins w:id="796" w:author="Grace Yuan" w:date="2022-02-12T12:54:00Z">
        <w:r w:rsidR="00B451D2">
          <w:t xml:space="preserve"> to inform users of their difference</w:t>
        </w:r>
      </w:ins>
      <w:ins w:id="797" w:author="Grace Yuan" w:date="2022-02-12T12:48:00Z">
        <w:r w:rsidR="000D517B">
          <w:t>.</w:t>
        </w:r>
      </w:ins>
      <w:ins w:id="798" w:author="Grace Yuan" w:date="2022-02-12T12:47:00Z">
        <w:r w:rsidR="000D517B">
          <w:t xml:space="preserve"> </w:t>
        </w:r>
      </w:ins>
      <w:ins w:id="799" w:author="Grace Yuan" w:date="2022-02-12T12:55:00Z">
        <w:r w:rsidR="00B451D2">
          <w:t>To distinguish the two bus models visually, we assign Bus #1 with green colors, and Bus #2 with blue colors.</w:t>
        </w:r>
      </w:ins>
    </w:p>
    <w:p w14:paraId="0E29C368" w14:textId="77777777" w:rsidR="00B451D2" w:rsidRDefault="00B451D2" w:rsidP="00624870">
      <w:pPr>
        <w:rPr>
          <w:ins w:id="800" w:author="Grace Yuan" w:date="2022-02-12T12:55:00Z"/>
        </w:rPr>
      </w:pPr>
    </w:p>
    <w:p w14:paraId="337D9494" w14:textId="74E9BFFD" w:rsidR="00621D93" w:rsidDel="00B451D2" w:rsidRDefault="00621D93" w:rsidP="00624870">
      <w:pPr>
        <w:rPr>
          <w:del w:id="801" w:author="Grace Yuan" w:date="2022-02-12T12:55:00Z"/>
        </w:rPr>
      </w:pPr>
      <w:del w:id="802" w:author="Grace Yuan" w:date="2022-02-12T12:42:00Z">
        <w:r w:rsidDel="004B230F">
          <w:lastRenderedPageBreak/>
          <w:delText xml:space="preserve">shows the energy consumption of both depot charging and opportunity charging results, as they are the </w:delText>
        </w:r>
        <w:commentRangeStart w:id="803"/>
        <w:commentRangeStart w:id="804"/>
        <w:r w:rsidDel="004B230F">
          <w:delText>same</w:delText>
        </w:r>
        <w:commentRangeEnd w:id="803"/>
        <w:r w:rsidR="0067143B" w:rsidDel="004B230F">
          <w:rPr>
            <w:rStyle w:val="CommentReference"/>
          </w:rPr>
          <w:commentReference w:id="803"/>
        </w:r>
        <w:commentRangeEnd w:id="804"/>
        <w:r w:rsidR="002320D4" w:rsidDel="004B230F">
          <w:rPr>
            <w:rStyle w:val="CommentReference"/>
          </w:rPr>
          <w:commentReference w:id="804"/>
        </w:r>
        <w:r w:rsidDel="004B230F">
          <w:delText xml:space="preserve">. </w:delText>
        </w:r>
      </w:del>
      <w:del w:id="805" w:author="Grace Yuan" w:date="2022-02-12T12:55:00Z">
        <w:r w:rsidDel="00B451D2">
          <w:delText>When hover</w:delText>
        </w:r>
      </w:del>
      <w:ins w:id="806" w:author="Bowes, Jeremy" w:date="2022-02-11T15:15:00Z">
        <w:del w:id="807" w:author="Grace Yuan" w:date="2022-02-12T12:55:00Z">
          <w:r w:rsidR="006D6BA3" w:rsidDel="00B451D2">
            <w:delText>ing</w:delText>
          </w:r>
        </w:del>
      </w:ins>
      <w:del w:id="808" w:author="Grace Yuan" w:date="2022-02-12T12:55:00Z">
        <w:r w:rsidDel="00B451D2">
          <w:delText xml:space="preserve"> over </w:delText>
        </w:r>
        <w:r w:rsidR="001E30CB" w:rsidDel="00B451D2">
          <w:delText>each bar, the detailed number will show up on the tooltip.</w:delText>
        </w:r>
      </w:del>
    </w:p>
    <w:p w14:paraId="26C7F768" w14:textId="25AAEDC8" w:rsidR="00B451D2" w:rsidRDefault="008E74F2" w:rsidP="00624870">
      <w:pPr>
        <w:rPr>
          <w:ins w:id="809" w:author="Grace Yuan" w:date="2022-02-12T12:56:00Z"/>
        </w:rPr>
      </w:pPr>
      <w:ins w:id="810" w:author="Grace Yuan" w:date="2022-02-12T11:33:00Z">
        <w:r>
          <w:rPr>
            <w:noProof/>
          </w:rPr>
          <w:drawing>
            <wp:inline distT="0" distB="0" distL="0" distR="0" wp14:anchorId="112B3CF8" wp14:editId="1978E12B">
              <wp:extent cx="5943600" cy="2842260"/>
              <wp:effectExtent l="0" t="0" r="0" b="2540"/>
              <wp:docPr id="44" name="Picture 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ins>
    </w:p>
    <w:p w14:paraId="3EA500FB" w14:textId="45F81800" w:rsidR="00B451D2" w:rsidRDefault="003F4056">
      <w:pPr>
        <w:pStyle w:val="Caption"/>
        <w:rPr>
          <w:ins w:id="811" w:author="Grace Yuan" w:date="2022-02-12T12:55:00Z"/>
        </w:rPr>
        <w:pPrChange w:id="812" w:author="Grace Yuan" w:date="2022-02-13T13:17:00Z">
          <w:pPr/>
        </w:pPrChange>
      </w:pPr>
      <w:bookmarkStart w:id="813" w:name="_Toc95651811"/>
      <w:ins w:id="814" w:author="Grace Yuan" w:date="2022-02-13T13:17:00Z">
        <w:r>
          <w:t xml:space="preserve">Figure </w:t>
        </w:r>
        <w:r>
          <w:fldChar w:fldCharType="begin"/>
        </w:r>
        <w:r>
          <w:instrText xml:space="preserve"> SEQ Figure \* ARABIC </w:instrText>
        </w:r>
      </w:ins>
      <w:r>
        <w:fldChar w:fldCharType="separate"/>
      </w:r>
      <w:ins w:id="815" w:author="Grace Yuan" w:date="2022-02-13T13:17:00Z">
        <w:r>
          <w:rPr>
            <w:noProof/>
          </w:rPr>
          <w:t>17</w:t>
        </w:r>
        <w:r>
          <w:fldChar w:fldCharType="end"/>
        </w:r>
        <w:r>
          <w:t xml:space="preserve"> - </w:t>
        </w:r>
        <w:r w:rsidRPr="005B06FD">
          <w:t>Details of Bus #1 and Bus #2</w:t>
        </w:r>
      </w:ins>
      <w:bookmarkEnd w:id="813"/>
    </w:p>
    <w:p w14:paraId="25C0C4B1" w14:textId="01323069" w:rsidR="00B451D2" w:rsidRDefault="00B451D2" w:rsidP="00B451D2">
      <w:pPr>
        <w:rPr>
          <w:ins w:id="816" w:author="Grace Yuan" w:date="2022-02-12T13:02:00Z"/>
        </w:rPr>
      </w:pPr>
      <w:ins w:id="817" w:author="Grace Yuan" w:date="2022-02-12T12:57:00Z">
        <w:r>
          <w:t xml:space="preserve">The first graph represents the </w:t>
        </w:r>
        <w:r w:rsidR="00946989">
          <w:t>ene</w:t>
        </w:r>
      </w:ins>
      <w:ins w:id="818" w:author="Grace Yuan" w:date="2022-02-12T12:58:00Z">
        <w:r w:rsidR="00946989">
          <w:t>rgy consumption of BEB charging results</w:t>
        </w:r>
      </w:ins>
      <w:ins w:id="819" w:author="Grace Yuan" w:date="2022-02-12T12:59:00Z">
        <w:r w:rsidR="00946989">
          <w:t xml:space="preserve">, </w:t>
        </w:r>
      </w:ins>
      <w:ins w:id="820" w:author="Grace Yuan" w:date="2022-02-12T13:03:00Z">
        <w:r w:rsidR="00190201">
          <w:t xml:space="preserve">comparing </w:t>
        </w:r>
      </w:ins>
      <w:ins w:id="821" w:author="Grace Yuan" w:date="2022-02-12T12:59:00Z">
        <w:r w:rsidR="00946989">
          <w:t xml:space="preserve">Bus #1 </w:t>
        </w:r>
      </w:ins>
      <w:ins w:id="822" w:author="Grace Yuan" w:date="2022-02-12T13:03:00Z">
        <w:r w:rsidR="00190201">
          <w:t>and</w:t>
        </w:r>
      </w:ins>
      <w:ins w:id="823" w:author="Grace Yuan" w:date="2022-02-12T12:59:00Z">
        <w:r w:rsidR="00946989">
          <w:t xml:space="preserve"> Bus #2, no diesel heat</w:t>
        </w:r>
      </w:ins>
      <w:ins w:id="824" w:author="Grace Yuan" w:date="2022-02-12T13:00:00Z">
        <w:r w:rsidR="00946989">
          <w:t xml:space="preserve">er </w:t>
        </w:r>
      </w:ins>
      <w:ins w:id="825" w:author="Grace Yuan" w:date="2022-02-12T13:03:00Z">
        <w:r w:rsidR="00190201">
          <w:t>and</w:t>
        </w:r>
      </w:ins>
      <w:ins w:id="826" w:author="Grace Yuan" w:date="2022-02-12T13:00:00Z">
        <w:r w:rsidR="00946989">
          <w:t xml:space="preserve"> with diesel heater, Weekday, Saturday, </w:t>
        </w:r>
      </w:ins>
      <w:ins w:id="827" w:author="Grace Yuan" w:date="2022-02-12T13:03:00Z">
        <w:r w:rsidR="00190201">
          <w:t xml:space="preserve">and </w:t>
        </w:r>
      </w:ins>
      <w:ins w:id="828" w:author="Grace Yuan" w:date="2022-02-12T13:00:00Z">
        <w:r w:rsidR="00946989">
          <w:t>Sunday</w:t>
        </w:r>
      </w:ins>
      <w:ins w:id="829" w:author="Grace Yuan" w:date="2022-02-12T12:58:00Z">
        <w:r w:rsidR="00946989">
          <w:t xml:space="preserve">. </w:t>
        </w:r>
      </w:ins>
      <w:ins w:id="830" w:author="Grace Yuan" w:date="2022-02-12T12:55:00Z">
        <w:r>
          <w:t>When hovering over each bar, the detailed number will show up on the tooltip.</w:t>
        </w:r>
      </w:ins>
    </w:p>
    <w:p w14:paraId="3E290E95" w14:textId="77777777" w:rsidR="00946989" w:rsidRDefault="00946989" w:rsidP="00B451D2">
      <w:pPr>
        <w:rPr>
          <w:ins w:id="831" w:author="Grace Yuan" w:date="2022-02-12T12:55:00Z"/>
        </w:rPr>
      </w:pPr>
    </w:p>
    <w:p w14:paraId="7A0F8425" w14:textId="00AF43C6" w:rsidR="00B451D2" w:rsidRDefault="00946989" w:rsidP="00624870">
      <w:pPr>
        <w:rPr>
          <w:ins w:id="832" w:author="Grace Yuan" w:date="2022-02-12T12:55:00Z"/>
        </w:rPr>
      </w:pPr>
      <w:ins w:id="833" w:author="Grace Yuan" w:date="2022-02-12T12:58:00Z">
        <w:r>
          <w:rPr>
            <w:noProof/>
          </w:rPr>
          <w:drawing>
            <wp:inline distT="0" distB="0" distL="0" distR="0" wp14:anchorId="5EC7BCFF" wp14:editId="4C236359">
              <wp:extent cx="5943600" cy="3536950"/>
              <wp:effectExtent l="0" t="0" r="0" b="635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ins>
    </w:p>
    <w:p w14:paraId="6B4AF6AE" w14:textId="0D85C6A7" w:rsidR="005C79EC" w:rsidRDefault="009A7AC8">
      <w:pPr>
        <w:pStyle w:val="Caption"/>
        <w:rPr>
          <w:ins w:id="834" w:author="Grace Yuan" w:date="2022-02-12T13:04:00Z"/>
        </w:rPr>
        <w:pPrChange w:id="835" w:author="Grace Yuan" w:date="2022-02-13T13:18:00Z">
          <w:pPr/>
        </w:pPrChange>
      </w:pPr>
      <w:bookmarkStart w:id="836" w:name="_Toc95651812"/>
      <w:ins w:id="837" w:author="Grace Yuan" w:date="2022-02-13T13:18:00Z">
        <w:r>
          <w:t xml:space="preserve">Figure </w:t>
        </w:r>
        <w:r>
          <w:fldChar w:fldCharType="begin"/>
        </w:r>
        <w:r>
          <w:instrText xml:space="preserve"> SEQ Figure \* ARABIC </w:instrText>
        </w:r>
      </w:ins>
      <w:r>
        <w:fldChar w:fldCharType="separate"/>
      </w:r>
      <w:ins w:id="838" w:author="Grace Yuan" w:date="2022-02-13T13:18:00Z">
        <w:r>
          <w:rPr>
            <w:noProof/>
          </w:rPr>
          <w:t>18</w:t>
        </w:r>
        <w:r>
          <w:fldChar w:fldCharType="end"/>
        </w:r>
        <w:r>
          <w:t xml:space="preserve"> - Energy Consumption of Charging Results</w:t>
        </w:r>
      </w:ins>
      <w:bookmarkEnd w:id="836"/>
    </w:p>
    <w:p w14:paraId="22DFC9D1" w14:textId="19422411" w:rsidR="00190201" w:rsidRDefault="00190201" w:rsidP="00624870">
      <w:pPr>
        <w:rPr>
          <w:ins w:id="839" w:author="Grace Yuan" w:date="2022-02-12T13:05:00Z"/>
        </w:rPr>
      </w:pPr>
      <w:ins w:id="840" w:author="Grace Yuan" w:date="2022-02-12T13:04:00Z">
        <w:r>
          <w:t xml:space="preserve">The second graph represents the </w:t>
        </w:r>
      </w:ins>
      <w:ins w:id="841" w:author="Grace Yuan" w:date="2022-02-12T13:05:00Z">
        <w:r>
          <w:t>electricity consumption difference between Bus #1 and Bus #2 on Weekday, Saturday, and Sunday</w:t>
        </w:r>
      </w:ins>
      <w:ins w:id="842" w:author="Grace Yuan" w:date="2022-02-12T13:06:00Z">
        <w:r>
          <w:t>, on medium duty</w:t>
        </w:r>
      </w:ins>
      <w:ins w:id="843" w:author="Grace Yuan" w:date="2022-02-12T13:05:00Z">
        <w:r>
          <w:t xml:space="preserve">. </w:t>
        </w:r>
      </w:ins>
    </w:p>
    <w:p w14:paraId="4D5EECA8" w14:textId="77777777" w:rsidR="00190201" w:rsidRDefault="00190201" w:rsidP="00624870"/>
    <w:p w14:paraId="1A31C22C" w14:textId="76F0B541" w:rsidR="00190201" w:rsidRDefault="008E74F2" w:rsidP="005C79EC">
      <w:pPr>
        <w:jc w:val="center"/>
        <w:rPr>
          <w:ins w:id="844" w:author="Grace Yuan" w:date="2022-02-12T13:06:00Z"/>
        </w:rPr>
      </w:pPr>
      <w:ins w:id="845" w:author="Grace Yuan" w:date="2022-02-12T11:34:00Z">
        <w:r>
          <w:rPr>
            <w:noProof/>
          </w:rPr>
          <w:drawing>
            <wp:inline distT="0" distB="0" distL="0" distR="0" wp14:anchorId="183B3E75" wp14:editId="467D4E07">
              <wp:extent cx="5943600" cy="3079115"/>
              <wp:effectExtent l="0" t="0" r="0" b="0"/>
              <wp:docPr id="47" name="Picture 47"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b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ins>
    </w:p>
    <w:p w14:paraId="0B6681E4" w14:textId="498EF79F" w:rsidR="00190201" w:rsidRDefault="009A7AC8">
      <w:pPr>
        <w:pStyle w:val="Caption"/>
        <w:rPr>
          <w:ins w:id="846" w:author="Grace Yuan" w:date="2022-02-12T13:06:00Z"/>
        </w:rPr>
        <w:pPrChange w:id="847" w:author="Grace Yuan" w:date="2022-02-13T13:19:00Z">
          <w:pPr/>
        </w:pPrChange>
      </w:pPr>
      <w:bookmarkStart w:id="848" w:name="_Toc95651813"/>
      <w:ins w:id="849" w:author="Grace Yuan" w:date="2022-02-13T13:19:00Z">
        <w:r>
          <w:t xml:space="preserve">Figure </w:t>
        </w:r>
        <w:r>
          <w:fldChar w:fldCharType="begin"/>
        </w:r>
        <w:r>
          <w:instrText xml:space="preserve"> SEQ Figure \* ARABIC </w:instrText>
        </w:r>
      </w:ins>
      <w:r>
        <w:fldChar w:fldCharType="separate"/>
      </w:r>
      <w:ins w:id="850" w:author="Grace Yuan" w:date="2022-02-13T13:19:00Z">
        <w:r>
          <w:rPr>
            <w:noProof/>
          </w:rPr>
          <w:t>19</w:t>
        </w:r>
        <w:r>
          <w:fldChar w:fldCharType="end"/>
        </w:r>
        <w:r>
          <w:t xml:space="preserve"> - Bus #1 vs. Bus #2 Medium Duty Electricity Consumption on Weekday, Saturday, Sunday</w:t>
        </w:r>
      </w:ins>
      <w:bookmarkEnd w:id="848"/>
    </w:p>
    <w:p w14:paraId="7735FA7A" w14:textId="47DF2E61" w:rsidR="00190201" w:rsidRDefault="00190201" w:rsidP="00190201">
      <w:pPr>
        <w:rPr>
          <w:ins w:id="851" w:author="Grace Yuan" w:date="2022-02-12T13:06:00Z"/>
        </w:rPr>
      </w:pPr>
      <w:ins w:id="852" w:author="Grace Yuan" w:date="2022-02-12T13:06:00Z">
        <w:r>
          <w:t xml:space="preserve">The last table provides </w:t>
        </w:r>
      </w:ins>
      <w:ins w:id="853" w:author="Grace Yuan" w:date="2022-02-12T13:07:00Z">
        <w:r>
          <w:t>data on the electricity consumption every week, month, and year</w:t>
        </w:r>
      </w:ins>
      <w:ins w:id="854" w:author="Grace Yuan" w:date="2022-02-12T13:08:00Z">
        <w:r w:rsidR="00A211A0">
          <w:t>, for Bus #1 and Bus #2.</w:t>
        </w:r>
      </w:ins>
    </w:p>
    <w:p w14:paraId="094EBF06" w14:textId="77777777" w:rsidR="00190201" w:rsidRDefault="00190201">
      <w:pPr>
        <w:rPr>
          <w:ins w:id="855" w:author="Grace Yuan" w:date="2022-02-12T13:06:00Z"/>
        </w:rPr>
        <w:pPrChange w:id="856" w:author="Grace Yuan" w:date="2022-02-12T13:06:00Z">
          <w:pPr>
            <w:jc w:val="center"/>
          </w:pPr>
        </w:pPrChange>
      </w:pPr>
    </w:p>
    <w:p w14:paraId="1487FC47" w14:textId="0D97F8D5" w:rsidR="00621D93" w:rsidRDefault="008E74F2" w:rsidP="005C79EC">
      <w:pPr>
        <w:jc w:val="center"/>
      </w:pPr>
      <w:ins w:id="857" w:author="Grace Yuan" w:date="2022-02-12T11:34:00Z">
        <w:r>
          <w:rPr>
            <w:noProof/>
          </w:rPr>
          <w:drawing>
            <wp:inline distT="0" distB="0" distL="0" distR="0" wp14:anchorId="218E39CD" wp14:editId="0B389A65">
              <wp:extent cx="5943600" cy="1774190"/>
              <wp:effectExtent l="0" t="0" r="0" b="381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ins>
      <w:del w:id="858" w:author="Grace Yuan" w:date="2022-02-12T11:34:00Z">
        <w:r w:rsidR="00621D93" w:rsidDel="008E74F2">
          <w:rPr>
            <w:noProof/>
          </w:rPr>
          <w:drawing>
            <wp:inline distT="0" distB="0" distL="0" distR="0" wp14:anchorId="4CBD51CA" wp14:editId="21D1330A">
              <wp:extent cx="4792212" cy="3280309"/>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86067" cy="3413005"/>
                      </a:xfrm>
                      <a:prstGeom prst="rect">
                        <a:avLst/>
                      </a:prstGeom>
                    </pic:spPr>
                  </pic:pic>
                </a:graphicData>
              </a:graphic>
            </wp:inline>
          </w:drawing>
        </w:r>
      </w:del>
    </w:p>
    <w:p w14:paraId="77A900CC" w14:textId="6F1C2284" w:rsidR="00624870" w:rsidRDefault="00032578" w:rsidP="00032578">
      <w:pPr>
        <w:pStyle w:val="Caption"/>
      </w:pPr>
      <w:bookmarkStart w:id="859" w:name="_Toc95651814"/>
      <w:r>
        <w:t xml:space="preserve">Figure </w:t>
      </w:r>
      <w:r>
        <w:fldChar w:fldCharType="begin"/>
      </w:r>
      <w:r>
        <w:instrText>SEQ Figure \* ARABIC</w:instrText>
      </w:r>
      <w:r>
        <w:fldChar w:fldCharType="separate"/>
      </w:r>
      <w:ins w:id="860" w:author="Grace Yuan" w:date="2022-02-13T13:19:00Z">
        <w:r w:rsidR="009A7AC8">
          <w:rPr>
            <w:noProof/>
          </w:rPr>
          <w:t>20</w:t>
        </w:r>
      </w:ins>
      <w:del w:id="861" w:author="Grace Yuan" w:date="2022-02-12T12:57:00Z">
        <w:r w:rsidR="00465C0B" w:rsidDel="00B451D2">
          <w:rPr>
            <w:noProof/>
          </w:rPr>
          <w:delText>18</w:delText>
        </w:r>
      </w:del>
      <w:r>
        <w:fldChar w:fldCharType="end"/>
      </w:r>
      <w:r>
        <w:t xml:space="preserve"> </w:t>
      </w:r>
      <w:del w:id="862" w:author="Grace Yuan" w:date="2022-02-13T13:19:00Z">
        <w:r w:rsidDel="009A7AC8">
          <w:delText>-</w:delText>
        </w:r>
      </w:del>
      <w:ins w:id="863" w:author="Grace Yuan" w:date="2022-02-13T13:19:00Z">
        <w:r w:rsidR="009A7AC8">
          <w:t>–</w:t>
        </w:r>
      </w:ins>
      <w:r>
        <w:t xml:space="preserve"> </w:t>
      </w:r>
      <w:del w:id="864" w:author="Grace Yuan" w:date="2022-02-13T13:19:00Z">
        <w:r w:rsidDel="009A7AC8">
          <w:delText xml:space="preserve">The energy consumption </w:delText>
        </w:r>
        <w:commentRangeStart w:id="865"/>
        <w:commentRangeStart w:id="866"/>
        <w:r w:rsidDel="009A7AC8">
          <w:delText>graph</w:delText>
        </w:r>
        <w:commentRangeEnd w:id="865"/>
        <w:r w:rsidR="00991FCC" w:rsidDel="009A7AC8">
          <w:rPr>
            <w:rStyle w:val="CommentReference"/>
            <w:i w:val="0"/>
            <w:iCs w:val="0"/>
            <w:color w:val="auto"/>
          </w:rPr>
          <w:commentReference w:id="865"/>
        </w:r>
        <w:commentRangeEnd w:id="866"/>
        <w:r w:rsidR="002320D4" w:rsidDel="009A7AC8">
          <w:rPr>
            <w:rStyle w:val="CommentReference"/>
            <w:i w:val="0"/>
            <w:iCs w:val="0"/>
            <w:color w:val="auto"/>
          </w:rPr>
          <w:commentReference w:id="866"/>
        </w:r>
      </w:del>
      <w:ins w:id="867" w:author="Grace Yuan" w:date="2022-02-13T13:19:00Z">
        <w:r w:rsidR="009A7AC8">
          <w:t>Bus #1 vs. Bus #2 Medium Duty Electricity Consumption Weekly, Monthly, Annual</w:t>
        </w:r>
      </w:ins>
      <w:bookmarkEnd w:id="859"/>
    </w:p>
    <w:p w14:paraId="4E58DB6D" w14:textId="77777777" w:rsidR="001C76C3" w:rsidRPr="001C76C3" w:rsidRDefault="001C76C3" w:rsidP="001C76C3"/>
    <w:p w14:paraId="48467D0F" w14:textId="3EDC997D" w:rsidR="000F7781" w:rsidRDefault="000A6BA3" w:rsidP="00D1029E">
      <w:pPr>
        <w:pStyle w:val="Heading2"/>
      </w:pPr>
      <w:bookmarkStart w:id="868" w:name="_Toc95650217"/>
      <w:r>
        <w:t xml:space="preserve">4. </w:t>
      </w:r>
      <w:r w:rsidR="000F7781">
        <w:t>GHG Emission Analysis</w:t>
      </w:r>
      <w:bookmarkEnd w:id="744"/>
      <w:bookmarkEnd w:id="868"/>
    </w:p>
    <w:p w14:paraId="74D7049E" w14:textId="7C9AA8D2" w:rsidR="004D6A7F" w:rsidRDefault="000F7781" w:rsidP="000F7781">
      <w:r>
        <w:t xml:space="preserve">On this page, the </w:t>
      </w:r>
      <w:r w:rsidR="00136E49">
        <w:t>user</w:t>
      </w:r>
      <w:r>
        <w:t xml:space="preserve"> will find graphs that visualizes the GHG emission analysis for both diesel bus and electric bus. </w:t>
      </w:r>
    </w:p>
    <w:p w14:paraId="5E6F73C3" w14:textId="02C0856D" w:rsidR="004D6A7F" w:rsidRDefault="004D6A7F" w:rsidP="000F7781"/>
    <w:p w14:paraId="2ECB4804" w14:textId="285550EC" w:rsidR="003F252B" w:rsidRDefault="003F252B" w:rsidP="000F7781">
      <w:r>
        <w:t xml:space="preserve">The first graph is a comparison chart of 2019 total GHG Emissions by diesel buses vs. BEBs. It is animated </w:t>
      </w:r>
      <w:commentRangeStart w:id="869"/>
      <w:r>
        <w:t>to</w:t>
      </w:r>
      <w:commentRangeEnd w:id="869"/>
      <w:r w:rsidR="00FC43A2">
        <w:rPr>
          <w:rStyle w:val="CommentReference"/>
        </w:rPr>
        <w:commentReference w:id="869"/>
      </w:r>
      <w:r>
        <w:t xml:space="preserve"> show how the GHG emissions accumulated </w:t>
      </w:r>
      <w:del w:id="870" w:author="Grace Yuan" w:date="2022-02-12T13:09:00Z">
        <w:r w:rsidDel="00A211A0">
          <w:delText xml:space="preserve">monthly </w:delText>
        </w:r>
      </w:del>
      <w:ins w:id="871" w:author="Grace Yuan" w:date="2022-02-12T13:09:00Z">
        <w:r w:rsidR="00A211A0">
          <w:t xml:space="preserve">month by month </w:t>
        </w:r>
      </w:ins>
      <w:r>
        <w:t>in 2019</w:t>
      </w:r>
      <w:ins w:id="872" w:author="Grace Yuan" w:date="2022-02-12T13:09:00Z">
        <w:r w:rsidR="00A211A0">
          <w:t xml:space="preserve">, indicated by the </w:t>
        </w:r>
      </w:ins>
      <w:ins w:id="873" w:author="Grace Yuan" w:date="2022-02-12T13:10:00Z">
        <w:r w:rsidR="00A211A0">
          <w:t xml:space="preserve">name of the month </w:t>
        </w:r>
      </w:ins>
      <w:ins w:id="874" w:author="Grace Yuan" w:date="2022-02-12T13:17:00Z">
        <w:r w:rsidR="0024302C">
          <w:t xml:space="preserve">in the bottom right </w:t>
        </w:r>
      </w:ins>
      <w:ins w:id="875" w:author="Grace Yuan" w:date="2022-02-12T13:16:00Z">
        <w:r w:rsidR="0024302C">
          <w:t xml:space="preserve">that </w:t>
        </w:r>
      </w:ins>
      <w:ins w:id="876" w:author="Grace Yuan" w:date="2022-02-12T13:17:00Z">
        <w:r w:rsidR="0024302C">
          <w:t>keeps getting updated when the animation plays</w:t>
        </w:r>
      </w:ins>
      <w:r>
        <w:t xml:space="preserve">. </w:t>
      </w:r>
      <w:del w:id="877" w:author="Grace Yuan" w:date="2022-02-12T13:10:00Z">
        <w:r w:rsidR="001F594A" w:rsidDel="00A211A0">
          <w:delText xml:space="preserve">The </w:delText>
        </w:r>
        <w:r w:rsidR="005C79EC" w:rsidDel="00A211A0">
          <w:delText>animation</w:delText>
        </w:r>
        <w:r w:rsidR="001F594A" w:rsidDel="00A211A0">
          <w:delText xml:space="preserve"> stops at the annual total GHG emissions </w:delText>
        </w:r>
        <w:r w:rsidR="005C79EC" w:rsidDel="00A211A0">
          <w:delText>generated in 2019</w:delText>
        </w:r>
        <w:r w:rsidR="001F594A" w:rsidDel="00A211A0">
          <w:delText>, accumulated after 12 months.</w:delText>
        </w:r>
      </w:del>
      <w:ins w:id="878" w:author="Grace Yuan" w:date="2022-02-12T13:10:00Z">
        <w:r w:rsidR="00A211A0">
          <w:t>The bars keep growing u</w:t>
        </w:r>
      </w:ins>
      <w:ins w:id="879" w:author="Grace Yuan" w:date="2022-02-12T13:11:00Z">
        <w:r w:rsidR="00A211A0">
          <w:t xml:space="preserve">ntil they reach the accumulated totals </w:t>
        </w:r>
      </w:ins>
      <w:ins w:id="880" w:author="Grace Yuan" w:date="2022-02-12T13:17:00Z">
        <w:r w:rsidR="0024302C">
          <w:t>in</w:t>
        </w:r>
      </w:ins>
      <w:ins w:id="881" w:author="Grace Yuan" w:date="2022-02-12T13:18:00Z">
        <w:r w:rsidR="004B4AB5">
          <w:t xml:space="preserve"> the year of</w:t>
        </w:r>
      </w:ins>
      <w:ins w:id="882" w:author="Grace Yuan" w:date="2022-02-12T13:11:00Z">
        <w:r w:rsidR="00A211A0">
          <w:t xml:space="preserve"> 2019.</w:t>
        </w:r>
      </w:ins>
      <w:r w:rsidR="001F594A">
        <w:t xml:space="preserve"> </w:t>
      </w:r>
      <w:r>
        <w:t xml:space="preserve">The </w:t>
      </w:r>
      <w:r>
        <w:lastRenderedPageBreak/>
        <w:t>red bars represent diesel bus verses the blue bars represent BEBs</w:t>
      </w:r>
      <w:r w:rsidR="001F594A">
        <w:t>.</w:t>
      </w:r>
      <w:r>
        <w:t xml:space="preserve"> </w:t>
      </w:r>
      <w:r w:rsidR="001F594A">
        <w:t>T</w:t>
      </w:r>
      <w:r>
        <w:t xml:space="preserve">he bus model name </w:t>
      </w:r>
      <w:r w:rsidR="00ED3AC8">
        <w:t xml:space="preserve">is </w:t>
      </w:r>
      <w:r>
        <w:t xml:space="preserve">attached at the right end of each bar. </w:t>
      </w:r>
      <w:del w:id="883" w:author="Grace Yuan" w:date="2022-02-12T13:09:00Z">
        <w:r w:rsidDel="00A211A0">
          <w:delText xml:space="preserve">The month is shown at the bottom right. </w:delText>
        </w:r>
      </w:del>
    </w:p>
    <w:p w14:paraId="5905D559" w14:textId="77777777" w:rsidR="005C79EC" w:rsidRDefault="005C79EC" w:rsidP="000F7781"/>
    <w:p w14:paraId="654589A1" w14:textId="6AEDC664" w:rsidR="004D6A7F" w:rsidRDefault="00B23F4C" w:rsidP="003F252B">
      <w:pPr>
        <w:jc w:val="center"/>
      </w:pPr>
      <w:r>
        <w:rPr>
          <w:noProof/>
        </w:rPr>
        <w:drawing>
          <wp:inline distT="0" distB="0" distL="0" distR="0" wp14:anchorId="3EE0D8EC" wp14:editId="33AACC04">
            <wp:extent cx="5943600" cy="3225165"/>
            <wp:effectExtent l="0" t="0" r="0" b="63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04812624" w14:textId="0B465FBF" w:rsidR="003F252B" w:rsidRDefault="00032578" w:rsidP="00032578">
      <w:pPr>
        <w:pStyle w:val="Caption"/>
      </w:pPr>
      <w:bookmarkStart w:id="884" w:name="_Toc95651815"/>
      <w:r>
        <w:t xml:space="preserve">Figure </w:t>
      </w:r>
      <w:r>
        <w:fldChar w:fldCharType="begin"/>
      </w:r>
      <w:r>
        <w:instrText>SEQ Figure \* ARABIC</w:instrText>
      </w:r>
      <w:r>
        <w:fldChar w:fldCharType="separate"/>
      </w:r>
      <w:ins w:id="885" w:author="Grace Yuan" w:date="2022-02-13T13:19:00Z">
        <w:r w:rsidR="009A7AC8">
          <w:rPr>
            <w:noProof/>
          </w:rPr>
          <w:t>21</w:t>
        </w:r>
      </w:ins>
      <w:del w:id="886" w:author="Grace Yuan" w:date="2022-02-12T12:57:00Z">
        <w:r w:rsidR="00465C0B" w:rsidDel="00B451D2">
          <w:rPr>
            <w:noProof/>
          </w:rPr>
          <w:delText>19</w:delText>
        </w:r>
      </w:del>
      <w:r>
        <w:fldChar w:fldCharType="end"/>
      </w:r>
      <w:r>
        <w:t xml:space="preserve"> - </w:t>
      </w:r>
      <w:r w:rsidRPr="00780592">
        <w:t>A comparison chart of 2019 total GHG Emissions by diesel buses vs. BEBs</w:t>
      </w:r>
      <w:bookmarkEnd w:id="884"/>
    </w:p>
    <w:p w14:paraId="7566E2AB" w14:textId="77777777" w:rsidR="005C79EC" w:rsidRDefault="005C79EC" w:rsidP="00602196"/>
    <w:p w14:paraId="0E59EF64" w14:textId="4DA0CAEB" w:rsidR="00602196" w:rsidRDefault="00602196" w:rsidP="00602196">
      <w:r>
        <w:t xml:space="preserve">The second graph </w:t>
      </w:r>
      <w:ins w:id="887" w:author="Bowes, Jeremy" w:date="2022-02-11T15:20:00Z">
        <w:del w:id="888" w:author="Grace Yuan" w:date="2022-02-12T13:20:00Z">
          <w:r w:rsidR="00991FCC" w:rsidDel="004B4AB5">
            <w:delText xml:space="preserve">below </w:delText>
          </w:r>
        </w:del>
      </w:ins>
      <w:commentRangeStart w:id="889"/>
      <w:r>
        <w:t>is</w:t>
      </w:r>
      <w:commentRangeEnd w:id="889"/>
      <w:r w:rsidR="00991FCC">
        <w:rPr>
          <w:rStyle w:val="CommentReference"/>
        </w:rPr>
        <w:commentReference w:id="889"/>
      </w:r>
      <w:r>
        <w:t xml:space="preserve"> a line chart displaying 2019 diesel usage by </w:t>
      </w:r>
      <w:ins w:id="890" w:author="Grace Yuan" w:date="2022-02-12T13:21:00Z">
        <w:r w:rsidR="004B4AB5">
          <w:t xml:space="preserve">three different </w:t>
        </w:r>
      </w:ins>
      <w:ins w:id="891" w:author="Grace Yuan" w:date="2022-02-12T13:23:00Z">
        <w:r w:rsidR="00025A5E">
          <w:t>models</w:t>
        </w:r>
      </w:ins>
      <w:ins w:id="892" w:author="Grace Yuan" w:date="2022-02-12T13:21:00Z">
        <w:r w:rsidR="004B4AB5">
          <w:t xml:space="preserve"> of </w:t>
        </w:r>
      </w:ins>
      <w:r>
        <w:t xml:space="preserve">diesel buses at Burlington Transit. </w:t>
      </w:r>
      <w:ins w:id="893" w:author="Grace Yuan" w:date="2022-02-12T13:22:00Z">
        <w:r w:rsidR="004B4AB5">
          <w:t>It compare</w:t>
        </w:r>
      </w:ins>
      <w:ins w:id="894" w:author="Grace Yuan" w:date="2022-02-12T13:23:00Z">
        <w:r w:rsidR="004B4AB5">
          <w:t>s the usage</w:t>
        </w:r>
        <w:r w:rsidR="00025A5E">
          <w:t xml:space="preserve"> by month. The New Flyer D40LF diesel buses appear </w:t>
        </w:r>
      </w:ins>
      <w:ins w:id="895" w:author="Grace Yuan" w:date="2022-02-12T13:24:00Z">
        <w:r w:rsidR="00025A5E">
          <w:t>to have used significantly higher amount of diesel than the other two models.</w:t>
        </w:r>
      </w:ins>
      <w:ins w:id="896" w:author="Grace Yuan" w:date="2022-02-12T13:23:00Z">
        <w:r w:rsidR="004B4AB5">
          <w:t xml:space="preserve"> </w:t>
        </w:r>
      </w:ins>
      <w:r>
        <w:t xml:space="preserve">The data was extracted from the Table 14 in the Burlington report. </w:t>
      </w:r>
    </w:p>
    <w:p w14:paraId="728CF772" w14:textId="77777777" w:rsidR="00602196" w:rsidRDefault="00602196" w:rsidP="00602196"/>
    <w:p w14:paraId="5C916911" w14:textId="7778E7FA" w:rsidR="003F252B" w:rsidDel="004B4AB5" w:rsidRDefault="00602196" w:rsidP="00602196">
      <w:pPr>
        <w:jc w:val="center"/>
        <w:rPr>
          <w:del w:id="897" w:author="Grace Yuan" w:date="2022-02-12T13:21:00Z"/>
        </w:rPr>
      </w:pPr>
      <w:del w:id="898" w:author="Grace Yuan" w:date="2022-02-12T13:21:00Z">
        <w:r w:rsidDel="004B4AB5">
          <w:rPr>
            <w:noProof/>
          </w:rPr>
          <w:drawing>
            <wp:inline distT="0" distB="0" distL="0" distR="0" wp14:anchorId="4B35356F" wp14:editId="0057276D">
              <wp:extent cx="5943600" cy="1398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5943600" cy="1398270"/>
                      </a:xfrm>
                      <a:prstGeom prst="rect">
                        <a:avLst/>
                      </a:prstGeom>
                    </pic:spPr>
                  </pic:pic>
                </a:graphicData>
              </a:graphic>
            </wp:inline>
          </w:drawing>
        </w:r>
        <w:commentRangeStart w:id="899"/>
        <w:commentRangeEnd w:id="899"/>
        <w:r w:rsidR="000A0B02" w:rsidDel="004B4AB5">
          <w:rPr>
            <w:rStyle w:val="CommentReference"/>
          </w:rPr>
          <w:commentReference w:id="899"/>
        </w:r>
      </w:del>
    </w:p>
    <w:p w14:paraId="602A4D33" w14:textId="6C6C7B0B" w:rsidR="00602196" w:rsidDel="004B4AB5" w:rsidRDefault="00032578" w:rsidP="00032578">
      <w:pPr>
        <w:pStyle w:val="Caption"/>
        <w:rPr>
          <w:del w:id="900" w:author="Grace Yuan" w:date="2022-02-12T13:21:00Z"/>
        </w:rPr>
      </w:pPr>
      <w:del w:id="901" w:author="Grace Yuan" w:date="2022-02-12T13:21:00Z">
        <w:r w:rsidDel="004B4AB5">
          <w:delText xml:space="preserve">Figure </w:delText>
        </w:r>
        <w:r w:rsidDel="004B4AB5">
          <w:rPr>
            <w:i w:val="0"/>
            <w:iCs w:val="0"/>
          </w:rPr>
          <w:fldChar w:fldCharType="begin"/>
        </w:r>
        <w:r w:rsidDel="004B4AB5">
          <w:delInstrText>SEQ Figure \* ARABIC</w:delInstrText>
        </w:r>
        <w:r w:rsidDel="004B4AB5">
          <w:rPr>
            <w:i w:val="0"/>
            <w:iCs w:val="0"/>
          </w:rPr>
          <w:fldChar w:fldCharType="separate"/>
        </w:r>
      </w:del>
      <w:del w:id="902" w:author="Grace Yuan" w:date="2022-02-12T12:57:00Z">
        <w:r w:rsidR="00465C0B" w:rsidDel="00B451D2">
          <w:rPr>
            <w:noProof/>
          </w:rPr>
          <w:delText>20</w:delText>
        </w:r>
      </w:del>
      <w:del w:id="903" w:author="Grace Yuan" w:date="2022-02-12T13:21:00Z">
        <w:r w:rsidDel="004B4AB5">
          <w:rPr>
            <w:i w:val="0"/>
            <w:iCs w:val="0"/>
          </w:rPr>
          <w:fldChar w:fldCharType="end"/>
        </w:r>
        <w:r w:rsidDel="004B4AB5">
          <w:delText xml:space="preserve"> </w:delText>
        </w:r>
      </w:del>
      <w:del w:id="904" w:author="Grace Yuan" w:date="2022-02-12T13:19:00Z">
        <w:r w:rsidDel="004B4AB5">
          <w:delText>-</w:delText>
        </w:r>
      </w:del>
      <w:del w:id="905" w:author="Grace Yuan" w:date="2022-02-12T13:21:00Z">
        <w:r w:rsidDel="004B4AB5">
          <w:delText xml:space="preserve"> </w:delText>
        </w:r>
        <w:r w:rsidRPr="00630220" w:rsidDel="004B4AB5">
          <w:delText>Table 14 in the Burlington report</w:delText>
        </w:r>
      </w:del>
    </w:p>
    <w:p w14:paraId="06955D5A" w14:textId="481BADB5" w:rsidR="004D6A7F" w:rsidRDefault="004D6A7F" w:rsidP="003F252B">
      <w:pPr>
        <w:jc w:val="center"/>
      </w:pPr>
      <w:r>
        <w:rPr>
          <w:noProof/>
        </w:rPr>
        <w:drawing>
          <wp:inline distT="0" distB="0" distL="0" distR="0" wp14:anchorId="2D3A29D3" wp14:editId="73EE7215">
            <wp:extent cx="5943600" cy="2893060"/>
            <wp:effectExtent l="0" t="0" r="0" b="254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14:paraId="394742FD" w14:textId="3EDCFAAB" w:rsidR="00602196" w:rsidRDefault="00032578" w:rsidP="00032578">
      <w:pPr>
        <w:pStyle w:val="Caption"/>
        <w:rPr>
          <w:ins w:id="906" w:author="Grace Yuan" w:date="2022-02-12T13:21:00Z"/>
        </w:rPr>
      </w:pPr>
      <w:bookmarkStart w:id="907" w:name="_Toc95651816"/>
      <w:r>
        <w:lastRenderedPageBreak/>
        <w:t xml:space="preserve">Figure </w:t>
      </w:r>
      <w:r>
        <w:fldChar w:fldCharType="begin"/>
      </w:r>
      <w:r>
        <w:instrText>SEQ Figure \* ARABIC</w:instrText>
      </w:r>
      <w:r>
        <w:fldChar w:fldCharType="separate"/>
      </w:r>
      <w:ins w:id="908" w:author="Grace Yuan" w:date="2022-02-13T13:19:00Z">
        <w:r w:rsidR="009A7AC8">
          <w:rPr>
            <w:noProof/>
          </w:rPr>
          <w:t>22</w:t>
        </w:r>
      </w:ins>
      <w:del w:id="909" w:author="Grace Yuan" w:date="2022-02-12T12:57:00Z">
        <w:r w:rsidR="00465C0B" w:rsidDel="00B451D2">
          <w:rPr>
            <w:noProof/>
          </w:rPr>
          <w:delText>21</w:delText>
        </w:r>
      </w:del>
      <w:r>
        <w:fldChar w:fldCharType="end"/>
      </w:r>
      <w:r>
        <w:t xml:space="preserve"> - </w:t>
      </w:r>
      <w:r w:rsidRPr="00E3213D">
        <w:t xml:space="preserve">2019 Diesel usage by diesel buses at Burlington </w:t>
      </w:r>
      <w:commentRangeStart w:id="910"/>
      <w:r w:rsidRPr="00E3213D">
        <w:t>Transit</w:t>
      </w:r>
      <w:commentRangeEnd w:id="910"/>
      <w:r w:rsidR="00991FCC">
        <w:rPr>
          <w:rStyle w:val="CommentReference"/>
          <w:i w:val="0"/>
          <w:iCs w:val="0"/>
          <w:color w:val="auto"/>
        </w:rPr>
        <w:commentReference w:id="910"/>
      </w:r>
      <w:bookmarkEnd w:id="907"/>
    </w:p>
    <w:p w14:paraId="5F2AA5F5" w14:textId="77777777" w:rsidR="004B4AB5" w:rsidRDefault="004B4AB5" w:rsidP="004B4AB5">
      <w:pPr>
        <w:jc w:val="center"/>
        <w:rPr>
          <w:ins w:id="911" w:author="Grace Yuan" w:date="2022-02-12T13:21:00Z"/>
        </w:rPr>
      </w:pPr>
      <w:ins w:id="912" w:author="Grace Yuan" w:date="2022-02-12T13:21:00Z">
        <w:r>
          <w:rPr>
            <w:noProof/>
          </w:rPr>
          <w:drawing>
            <wp:inline distT="0" distB="0" distL="0" distR="0" wp14:anchorId="2978CF02" wp14:editId="1AAA57FF">
              <wp:extent cx="5943600" cy="139827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1398270"/>
                      </a:xfrm>
                      <a:prstGeom prst="rect">
                        <a:avLst/>
                      </a:prstGeom>
                    </pic:spPr>
                  </pic:pic>
                </a:graphicData>
              </a:graphic>
            </wp:inline>
          </w:drawing>
        </w:r>
        <w:commentRangeStart w:id="913"/>
        <w:commentRangeEnd w:id="913"/>
        <w:r>
          <w:rPr>
            <w:rStyle w:val="CommentReference"/>
          </w:rPr>
          <w:commentReference w:id="913"/>
        </w:r>
      </w:ins>
    </w:p>
    <w:p w14:paraId="022D934E" w14:textId="2659528C" w:rsidR="004B4AB5" w:rsidRDefault="004B4AB5" w:rsidP="004B4AB5">
      <w:pPr>
        <w:pStyle w:val="Caption"/>
        <w:rPr>
          <w:ins w:id="914" w:author="Grace Yuan" w:date="2022-02-12T13:21:00Z"/>
        </w:rPr>
      </w:pPr>
      <w:bookmarkStart w:id="915" w:name="_Toc95651817"/>
      <w:ins w:id="916" w:author="Grace Yuan" w:date="2022-02-12T13:21:00Z">
        <w:r>
          <w:t xml:space="preserve">Figure </w:t>
        </w:r>
        <w:r>
          <w:fldChar w:fldCharType="begin"/>
        </w:r>
        <w:r>
          <w:instrText>SEQ Figure \* ARABIC</w:instrText>
        </w:r>
        <w:r>
          <w:fldChar w:fldCharType="separate"/>
        </w:r>
        <w:r>
          <w:rPr>
            <w:noProof/>
          </w:rPr>
          <w:t>2</w:t>
        </w:r>
      </w:ins>
      <w:ins w:id="917" w:author="Grace Yuan" w:date="2022-02-13T13:20:00Z">
        <w:r w:rsidR="009A7AC8">
          <w:rPr>
            <w:noProof/>
          </w:rPr>
          <w:t>3</w:t>
        </w:r>
      </w:ins>
      <w:ins w:id="918" w:author="Grace Yuan" w:date="2022-02-12T13:21:00Z">
        <w:r>
          <w:fldChar w:fldCharType="end"/>
        </w:r>
        <w:r>
          <w:t xml:space="preserve"> – 2019 Diesel usage by diesel buses at Burlington Transit [</w:t>
        </w:r>
        <w:r w:rsidRPr="00630220">
          <w:t>Table 14 in the Burlington report</w:t>
        </w:r>
        <w:r>
          <w:t>]</w:t>
        </w:r>
        <w:bookmarkEnd w:id="915"/>
      </w:ins>
    </w:p>
    <w:p w14:paraId="589BF9D9" w14:textId="77777777" w:rsidR="004B4AB5" w:rsidRPr="004B4AB5" w:rsidDel="00025A5E" w:rsidRDefault="004B4AB5">
      <w:pPr>
        <w:rPr>
          <w:del w:id="919" w:author="Grace Yuan" w:date="2022-02-12T13:25:00Z"/>
        </w:rPr>
        <w:pPrChange w:id="920" w:author="Grace Yuan" w:date="2022-02-12T13:21:00Z">
          <w:pPr>
            <w:pStyle w:val="Caption"/>
          </w:pPr>
        </w:pPrChange>
      </w:pPr>
    </w:p>
    <w:p w14:paraId="741598D0" w14:textId="77777777" w:rsidR="005C79EC" w:rsidRDefault="005C79EC" w:rsidP="00602196"/>
    <w:p w14:paraId="58A39BA3" w14:textId="74AC4089" w:rsidR="00602196" w:rsidDel="00025A5E" w:rsidRDefault="00602196" w:rsidP="00025A5E">
      <w:pPr>
        <w:rPr>
          <w:del w:id="921" w:author="Grace Yuan" w:date="2022-02-12T13:25:00Z"/>
        </w:rPr>
      </w:pPr>
      <w:r>
        <w:t xml:space="preserve">The third graph is </w:t>
      </w:r>
      <w:r w:rsidR="00647254">
        <w:t>a grouped bar chart displaying annual GHG emissions from electricity, based on</w:t>
      </w:r>
      <w:ins w:id="922" w:author="Grace Yuan" w:date="2022-02-12T13:25:00Z">
        <w:r w:rsidR="00025A5E">
          <w:t xml:space="preserve"> data from </w:t>
        </w:r>
      </w:ins>
      <w:del w:id="923" w:author="Grace Yuan" w:date="2022-02-12T13:25:00Z">
        <w:r w:rsidR="00647254" w:rsidDel="00025A5E">
          <w:delText xml:space="preserve"> </w:delText>
        </w:r>
      </w:del>
      <w:r w:rsidR="00647254">
        <w:t>Table 15 in the Burlington report.</w:t>
      </w:r>
      <w:ins w:id="924" w:author="Grace Yuan" w:date="2022-02-12T13:26:00Z">
        <w:r w:rsidR="00025A5E">
          <w:t xml:space="preserve"> It compares the </w:t>
        </w:r>
      </w:ins>
      <w:ins w:id="925" w:author="Grace Yuan" w:date="2022-02-12T13:36:00Z">
        <w:r w:rsidR="006B7FF8">
          <w:t xml:space="preserve">annual </w:t>
        </w:r>
      </w:ins>
      <w:ins w:id="926" w:author="Grace Yuan" w:date="2022-02-12T13:26:00Z">
        <w:r w:rsidR="00025A5E">
          <w:t xml:space="preserve">GHG emissions of Bus #1 and Bus #2 on Light duty, </w:t>
        </w:r>
        <w:proofErr w:type="gramStart"/>
        <w:r w:rsidR="00025A5E">
          <w:t>Medium</w:t>
        </w:r>
        <w:proofErr w:type="gramEnd"/>
        <w:r w:rsidR="00025A5E">
          <w:t xml:space="preserve"> duty</w:t>
        </w:r>
      </w:ins>
      <w:ins w:id="927" w:author="Grace Yuan" w:date="2022-02-12T13:27:00Z">
        <w:r w:rsidR="00025A5E">
          <w:t xml:space="preserve"> and</w:t>
        </w:r>
      </w:ins>
      <w:ins w:id="928" w:author="Grace Yuan" w:date="2022-02-12T13:26:00Z">
        <w:r w:rsidR="00025A5E">
          <w:t xml:space="preserve"> Heavy duty</w:t>
        </w:r>
      </w:ins>
      <w:ins w:id="929" w:author="Grace Yuan" w:date="2022-02-12T13:27:00Z">
        <w:r w:rsidR="00025A5E">
          <w:t>.</w:t>
        </w:r>
      </w:ins>
      <w:ins w:id="930" w:author="Grace Yuan" w:date="2022-02-12T13:26:00Z">
        <w:r w:rsidR="00025A5E">
          <w:t xml:space="preserve"> </w:t>
        </w:r>
      </w:ins>
    </w:p>
    <w:p w14:paraId="31CB2B88" w14:textId="77777777" w:rsidR="00025A5E" w:rsidRDefault="00025A5E" w:rsidP="00602196">
      <w:pPr>
        <w:rPr>
          <w:ins w:id="931" w:author="Grace Yuan" w:date="2022-02-12T13:25:00Z"/>
        </w:rPr>
      </w:pPr>
    </w:p>
    <w:p w14:paraId="1AE5643C" w14:textId="52C3A6F4" w:rsidR="00647254" w:rsidDel="00025A5E" w:rsidRDefault="006B7FF8" w:rsidP="00602196">
      <w:pPr>
        <w:rPr>
          <w:del w:id="932" w:author="Grace Yuan" w:date="2022-02-12T13:25:00Z"/>
        </w:rPr>
      </w:pPr>
      <w:ins w:id="933" w:author="Grace Yuan" w:date="2022-02-12T13:35:00Z">
        <w:r>
          <w:rPr>
            <w:noProof/>
          </w:rPr>
          <w:drawing>
            <wp:inline distT="0" distB="0" distL="0" distR="0" wp14:anchorId="36E8C7B1" wp14:editId="27BD872A">
              <wp:extent cx="5943600" cy="3256915"/>
              <wp:effectExtent l="0" t="0" r="0" b="0"/>
              <wp:docPr id="54" name="Picture 54"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ba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ins>
    </w:p>
    <w:p w14:paraId="42307D71" w14:textId="27A63F98" w:rsidR="00647254" w:rsidDel="00025A5E" w:rsidRDefault="00647254">
      <w:pPr>
        <w:rPr>
          <w:del w:id="934" w:author="Grace Yuan" w:date="2022-02-12T13:24:00Z"/>
        </w:rPr>
        <w:pPrChange w:id="935" w:author="Grace Yuan" w:date="2022-02-12T13:24:00Z">
          <w:pPr>
            <w:jc w:val="center"/>
          </w:pPr>
        </w:pPrChange>
      </w:pPr>
      <w:commentRangeStart w:id="936"/>
      <w:del w:id="937" w:author="Grace Yuan" w:date="2022-02-12T13:24:00Z">
        <w:r w:rsidDel="00025A5E">
          <w:rPr>
            <w:noProof/>
          </w:rPr>
          <w:drawing>
            <wp:inline distT="0" distB="0" distL="0" distR="0" wp14:anchorId="38004437" wp14:editId="37B4E130">
              <wp:extent cx="5943600" cy="1732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commentRangeEnd w:id="936"/>
        <w:r w:rsidR="000A0B02" w:rsidDel="00025A5E">
          <w:rPr>
            <w:rStyle w:val="CommentReference"/>
          </w:rPr>
          <w:commentReference w:id="936"/>
        </w:r>
      </w:del>
    </w:p>
    <w:p w14:paraId="5351863A" w14:textId="0BF834F8" w:rsidR="003F252B" w:rsidDel="00025A5E" w:rsidRDefault="00032578">
      <w:pPr>
        <w:pStyle w:val="Caption"/>
        <w:jc w:val="left"/>
        <w:rPr>
          <w:del w:id="938" w:author="Grace Yuan" w:date="2022-02-12T13:24:00Z"/>
        </w:rPr>
        <w:pPrChange w:id="939" w:author="Grace Yuan" w:date="2022-02-12T13:24:00Z">
          <w:pPr>
            <w:pStyle w:val="Caption"/>
          </w:pPr>
        </w:pPrChange>
      </w:pPr>
      <w:del w:id="940" w:author="Grace Yuan" w:date="2022-02-12T13:24:00Z">
        <w:r w:rsidDel="00025A5E">
          <w:delText xml:space="preserve">Figure </w:delText>
        </w:r>
        <w:r w:rsidDel="00025A5E">
          <w:rPr>
            <w:i w:val="0"/>
            <w:iCs w:val="0"/>
          </w:rPr>
          <w:fldChar w:fldCharType="begin"/>
        </w:r>
        <w:r w:rsidDel="00025A5E">
          <w:delInstrText>SEQ Figure \* ARABIC</w:delInstrText>
        </w:r>
        <w:r w:rsidDel="00025A5E">
          <w:rPr>
            <w:i w:val="0"/>
            <w:iCs w:val="0"/>
          </w:rPr>
          <w:fldChar w:fldCharType="separate"/>
        </w:r>
      </w:del>
      <w:del w:id="941" w:author="Grace Yuan" w:date="2022-02-12T12:57:00Z">
        <w:r w:rsidR="00465C0B" w:rsidDel="00B451D2">
          <w:rPr>
            <w:noProof/>
          </w:rPr>
          <w:delText>22</w:delText>
        </w:r>
      </w:del>
      <w:del w:id="942" w:author="Grace Yuan" w:date="2022-02-12T13:24:00Z">
        <w:r w:rsidDel="00025A5E">
          <w:rPr>
            <w:i w:val="0"/>
            <w:iCs w:val="0"/>
          </w:rPr>
          <w:fldChar w:fldCharType="end"/>
        </w:r>
        <w:r w:rsidDel="00025A5E">
          <w:delText xml:space="preserve"> - </w:delText>
        </w:r>
        <w:r w:rsidRPr="00240A9C" w:rsidDel="00025A5E">
          <w:delText>Table 15 in the Burlington report</w:delText>
        </w:r>
      </w:del>
    </w:p>
    <w:p w14:paraId="19729D1A" w14:textId="383B5DEB" w:rsidR="000F7781" w:rsidRDefault="004D6A7F">
      <w:pPr>
        <w:pPrChange w:id="943" w:author="Grace Yuan" w:date="2022-02-12T13:24:00Z">
          <w:pPr>
            <w:jc w:val="center"/>
          </w:pPr>
        </w:pPrChange>
      </w:pPr>
      <w:del w:id="944" w:author="Grace Yuan" w:date="2022-02-12T13:35:00Z">
        <w:r w:rsidDel="006B7FF8">
          <w:rPr>
            <w:noProof/>
          </w:rPr>
          <w:drawing>
            <wp:inline distT="0" distB="0" distL="0" distR="0" wp14:anchorId="203D597A" wp14:editId="588ECB4C">
              <wp:extent cx="5943600" cy="2759075"/>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del>
    </w:p>
    <w:p w14:paraId="514F405D" w14:textId="13D21E7A" w:rsidR="00647254" w:rsidRDefault="00032578" w:rsidP="00032578">
      <w:pPr>
        <w:pStyle w:val="Caption"/>
        <w:rPr>
          <w:ins w:id="945" w:author="Grace Yuan" w:date="2022-02-12T13:24:00Z"/>
        </w:rPr>
      </w:pPr>
      <w:bookmarkStart w:id="946" w:name="_Toc95651818"/>
      <w:r>
        <w:t xml:space="preserve">Figure </w:t>
      </w:r>
      <w:r>
        <w:fldChar w:fldCharType="begin"/>
      </w:r>
      <w:r>
        <w:instrText>SEQ Figure \* ARABIC</w:instrText>
      </w:r>
      <w:r>
        <w:fldChar w:fldCharType="separate"/>
      </w:r>
      <w:ins w:id="947" w:author="Grace Yuan" w:date="2022-02-13T13:20:00Z">
        <w:r w:rsidR="009A7AC8">
          <w:rPr>
            <w:noProof/>
          </w:rPr>
          <w:t>24</w:t>
        </w:r>
      </w:ins>
      <w:del w:id="948" w:author="Grace Yuan" w:date="2022-02-12T12:57:00Z">
        <w:r w:rsidR="00465C0B" w:rsidDel="00B451D2">
          <w:rPr>
            <w:noProof/>
          </w:rPr>
          <w:delText>23</w:delText>
        </w:r>
      </w:del>
      <w:r>
        <w:fldChar w:fldCharType="end"/>
      </w:r>
      <w:r>
        <w:t xml:space="preserve"> - </w:t>
      </w:r>
      <w:r w:rsidRPr="009A466E">
        <w:t xml:space="preserve">Annual GHG emissions from </w:t>
      </w:r>
      <w:proofErr w:type="gramStart"/>
      <w:r w:rsidRPr="009A466E">
        <w:t>electricity</w:t>
      </w:r>
      <w:ins w:id="949" w:author="Grace Yuan" w:date="2022-02-12T13:35:00Z">
        <w:r w:rsidR="006B7FF8">
          <w:t>(</w:t>
        </w:r>
        <w:proofErr w:type="gramEnd"/>
        <w:r w:rsidR="006B7FF8">
          <w:t>no diesel heater)</w:t>
        </w:r>
      </w:ins>
      <w:bookmarkEnd w:id="946"/>
    </w:p>
    <w:p w14:paraId="5FE59463" w14:textId="77777777" w:rsidR="00025A5E" w:rsidRDefault="00025A5E" w:rsidP="00025A5E">
      <w:pPr>
        <w:jc w:val="center"/>
        <w:rPr>
          <w:ins w:id="950" w:author="Grace Yuan" w:date="2022-02-12T13:24:00Z"/>
        </w:rPr>
      </w:pPr>
      <w:commentRangeStart w:id="951"/>
      <w:ins w:id="952" w:author="Grace Yuan" w:date="2022-02-12T13:24:00Z">
        <w:r>
          <w:rPr>
            <w:noProof/>
          </w:rPr>
          <w:drawing>
            <wp:inline distT="0" distB="0" distL="0" distR="0" wp14:anchorId="48BBD4D9" wp14:editId="68E16A50">
              <wp:extent cx="5943600" cy="173228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commentRangeEnd w:id="951"/>
        <w:r>
          <w:rPr>
            <w:rStyle w:val="CommentReference"/>
          </w:rPr>
          <w:commentReference w:id="951"/>
        </w:r>
      </w:ins>
    </w:p>
    <w:p w14:paraId="057A87E3" w14:textId="79E9E742" w:rsidR="00025A5E" w:rsidRDefault="00DF457B" w:rsidP="00DF457B">
      <w:pPr>
        <w:pStyle w:val="Caption"/>
        <w:rPr>
          <w:ins w:id="953" w:author="Grace Yuan" w:date="2022-02-12T13:24:00Z"/>
        </w:rPr>
      </w:pPr>
      <w:bookmarkStart w:id="954" w:name="_Toc95651819"/>
      <w:ins w:id="955" w:author="Grace Yuan" w:date="2022-02-12T13:37:00Z">
        <w:r>
          <w:lastRenderedPageBreak/>
          <w:t xml:space="preserve">Figure </w:t>
        </w:r>
        <w:r>
          <w:fldChar w:fldCharType="begin"/>
        </w:r>
        <w:r>
          <w:instrText xml:space="preserve"> SEQ Figure \* ARABIC </w:instrText>
        </w:r>
      </w:ins>
      <w:r>
        <w:fldChar w:fldCharType="separate"/>
      </w:r>
      <w:ins w:id="956" w:author="Grace Yuan" w:date="2022-02-12T13:37:00Z">
        <w:r>
          <w:rPr>
            <w:noProof/>
          </w:rPr>
          <w:t>2</w:t>
        </w:r>
      </w:ins>
      <w:ins w:id="957" w:author="Grace Yuan" w:date="2022-02-13T13:20:00Z">
        <w:r w:rsidR="009A7AC8">
          <w:rPr>
            <w:noProof/>
          </w:rPr>
          <w:t>5</w:t>
        </w:r>
      </w:ins>
      <w:ins w:id="958" w:author="Grace Yuan" w:date="2022-02-12T13:37:00Z">
        <w:r>
          <w:fldChar w:fldCharType="end"/>
        </w:r>
        <w:r>
          <w:t xml:space="preserve"> - </w:t>
        </w:r>
        <w:r w:rsidRPr="00B935A8">
          <w:t>Annual GHG emissions from electricity [Table 15 in the Burlington report]</w:t>
        </w:r>
      </w:ins>
      <w:bookmarkEnd w:id="954"/>
    </w:p>
    <w:p w14:paraId="2057743F" w14:textId="77777777" w:rsidR="00025A5E" w:rsidRPr="00025A5E" w:rsidRDefault="00025A5E">
      <w:pPr>
        <w:pPrChange w:id="959" w:author="Grace Yuan" w:date="2022-02-12T13:24:00Z">
          <w:pPr>
            <w:pStyle w:val="Caption"/>
          </w:pPr>
        </w:pPrChange>
      </w:pPr>
    </w:p>
    <w:p w14:paraId="02773969" w14:textId="77777777" w:rsidR="005C79EC" w:rsidRDefault="005C79EC" w:rsidP="005C79EC">
      <w:bookmarkStart w:id="960" w:name="_Toc88555540"/>
    </w:p>
    <w:p w14:paraId="130B212F" w14:textId="7B944710" w:rsidR="00647254" w:rsidRDefault="000A6BA3" w:rsidP="00D1029E">
      <w:pPr>
        <w:pStyle w:val="Heading2"/>
      </w:pPr>
      <w:bookmarkStart w:id="961" w:name="_Toc95650218"/>
      <w:r>
        <w:t xml:space="preserve">5. </w:t>
      </w:r>
      <w:r w:rsidR="00647254" w:rsidRPr="00647254">
        <w:t>E</w:t>
      </w:r>
      <w:r w:rsidR="00647254">
        <w:t>lectricity Cost Estimation</w:t>
      </w:r>
      <w:bookmarkEnd w:id="960"/>
      <w:bookmarkEnd w:id="961"/>
    </w:p>
    <w:p w14:paraId="4850A518" w14:textId="59A77F9F" w:rsidR="00B82A95" w:rsidRDefault="00CE192E" w:rsidP="00B82A95">
      <w:r>
        <w:t xml:space="preserve">On the Electricity Cost Estimation page, </w:t>
      </w:r>
      <w:r w:rsidR="00B82A95">
        <w:t xml:space="preserve">the </w:t>
      </w:r>
      <w:r w:rsidR="00136E49">
        <w:t>user</w:t>
      </w:r>
      <w:r>
        <w:t xml:space="preserve"> </w:t>
      </w:r>
      <w:r w:rsidR="00B82A95">
        <w:t>will</w:t>
      </w:r>
      <w:r>
        <w:t xml:space="preserve"> find </w:t>
      </w:r>
      <w:r w:rsidR="00B82A95">
        <w:t xml:space="preserve">graphs that visualizes electricity cost estimation for both diesel bus and electric bus. </w:t>
      </w:r>
    </w:p>
    <w:p w14:paraId="09D7E4AF" w14:textId="77777777" w:rsidR="005C79EC" w:rsidRDefault="005C79EC" w:rsidP="00B82A95"/>
    <w:p w14:paraId="01F1DDDF" w14:textId="3A6CD2F5" w:rsidR="00B82A95" w:rsidRDefault="00B82A95" w:rsidP="00B82A95">
      <w:r>
        <w:t>The bar chart on display is based on Table 28 from the Burlington report.</w:t>
      </w:r>
    </w:p>
    <w:p w14:paraId="7BE5E27B" w14:textId="77777777" w:rsidR="005C79EC" w:rsidRDefault="005C79EC" w:rsidP="00B82A95"/>
    <w:p w14:paraId="4DACB05C" w14:textId="77047B0F" w:rsidR="00B82A95" w:rsidRDefault="00B82A95" w:rsidP="00B82A95">
      <w:pPr>
        <w:jc w:val="center"/>
      </w:pPr>
      <w:r>
        <w:rPr>
          <w:noProof/>
        </w:rPr>
        <w:drawing>
          <wp:inline distT="0" distB="0" distL="0" distR="0" wp14:anchorId="7FEB8CE2" wp14:editId="736A43B7">
            <wp:extent cx="3904402" cy="326284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70937" cy="3318445"/>
                    </a:xfrm>
                    <a:prstGeom prst="rect">
                      <a:avLst/>
                    </a:prstGeom>
                  </pic:spPr>
                </pic:pic>
              </a:graphicData>
            </a:graphic>
          </wp:inline>
        </w:drawing>
      </w:r>
    </w:p>
    <w:p w14:paraId="4DF9715C" w14:textId="69F2D8BE" w:rsidR="00B82A95" w:rsidRDefault="00BC54C3" w:rsidP="00032578">
      <w:pPr>
        <w:pStyle w:val="Caption"/>
      </w:pPr>
      <w:ins w:id="962" w:author="Bowes, Jeremy" w:date="2022-02-11T15:30:00Z">
        <w:del w:id="963" w:author="Grace Yuan" w:date="2022-02-12T13:37:00Z">
          <w:r w:rsidDel="00B546FE">
            <w:delText>(</w:delText>
          </w:r>
        </w:del>
      </w:ins>
      <w:bookmarkStart w:id="964" w:name="_Toc95651820"/>
      <w:r w:rsidR="00032578">
        <w:t xml:space="preserve">Figure </w:t>
      </w:r>
      <w:r w:rsidR="00032578">
        <w:fldChar w:fldCharType="begin"/>
      </w:r>
      <w:r w:rsidR="00032578">
        <w:instrText>SEQ Figure \* ARABIC</w:instrText>
      </w:r>
      <w:r w:rsidR="00032578">
        <w:fldChar w:fldCharType="separate"/>
      </w:r>
      <w:ins w:id="965" w:author="Grace Yuan" w:date="2022-02-13T13:20:00Z">
        <w:r w:rsidR="009A7AC8">
          <w:rPr>
            <w:noProof/>
          </w:rPr>
          <w:t>26</w:t>
        </w:r>
      </w:ins>
      <w:del w:id="966" w:author="Grace Yuan" w:date="2022-02-12T12:57:00Z">
        <w:r w:rsidR="00465C0B" w:rsidDel="00B451D2">
          <w:rPr>
            <w:noProof/>
          </w:rPr>
          <w:delText>24</w:delText>
        </w:r>
      </w:del>
      <w:r w:rsidR="00032578">
        <w:fldChar w:fldCharType="end"/>
      </w:r>
      <w:r w:rsidR="00032578">
        <w:t xml:space="preserve"> </w:t>
      </w:r>
      <w:del w:id="967" w:author="Grace Yuan" w:date="2022-02-12T13:37:00Z">
        <w:r w:rsidR="00032578" w:rsidDel="00A63386">
          <w:delText>-</w:delText>
        </w:r>
      </w:del>
      <w:ins w:id="968" w:author="Grace Yuan" w:date="2022-02-12T13:37:00Z">
        <w:r w:rsidR="00A63386">
          <w:t>–</w:t>
        </w:r>
      </w:ins>
      <w:r w:rsidR="00032578">
        <w:t xml:space="preserve"> </w:t>
      </w:r>
      <w:ins w:id="969" w:author="Grace Yuan" w:date="2022-02-12T13:37:00Z">
        <w:r w:rsidR="00A63386">
          <w:t>Monthly cost comparison between diesel buses and BEBs [</w:t>
        </w:r>
      </w:ins>
      <w:r w:rsidR="00032578" w:rsidRPr="00670552">
        <w:t>Figure 28 from the Burlington report</w:t>
      </w:r>
      <w:ins w:id="970" w:author="Grace Yuan" w:date="2022-02-12T13:37:00Z">
        <w:r w:rsidR="00A63386">
          <w:t>]</w:t>
        </w:r>
      </w:ins>
      <w:bookmarkEnd w:id="964"/>
      <w:ins w:id="971" w:author="Bowes, Jeremy" w:date="2022-02-11T15:30:00Z">
        <w:del w:id="972" w:author="Grace Yuan" w:date="2022-02-12T13:37:00Z">
          <w:r w:rsidDel="00A63386">
            <w:delText>)</w:delText>
          </w:r>
        </w:del>
      </w:ins>
    </w:p>
    <w:p w14:paraId="6DE37FE0" w14:textId="6768EBF8" w:rsidR="00B82A95" w:rsidDel="00A63386" w:rsidRDefault="00B82A95" w:rsidP="00B82A95">
      <w:pPr>
        <w:rPr>
          <w:del w:id="973" w:author="Grace Yuan" w:date="2022-02-12T13:40:00Z"/>
        </w:rPr>
      </w:pPr>
      <w:del w:id="974" w:author="Grace Yuan" w:date="2022-02-12T13:40:00Z">
        <w:r w:rsidDel="00A63386">
          <w:lastRenderedPageBreak/>
          <w:delText>We developed a set of icons to represent the electric bus vs. diesel bus, smart bus vs. non-smart bus, with diesel heather vs. no diesel heater, bus #1 vs. bus #2. When hover</w:delText>
        </w:r>
      </w:del>
      <w:ins w:id="975" w:author="Bowes, Jeremy" w:date="2022-02-11T15:30:00Z">
        <w:del w:id="976" w:author="Grace Yuan" w:date="2022-02-12T13:40:00Z">
          <w:r w:rsidR="00BC54C3" w:rsidDel="00A63386">
            <w:delText>ing</w:delText>
          </w:r>
        </w:del>
      </w:ins>
      <w:del w:id="977" w:author="Grace Yuan" w:date="2022-02-12T13:40:00Z">
        <w:r w:rsidDel="00A63386">
          <w:delText xml:space="preserve"> over each bar, more details will be displayed on a </w:delText>
        </w:r>
        <w:commentRangeStart w:id="978"/>
        <w:r w:rsidDel="00A63386">
          <w:delText>tooltip</w:delText>
        </w:r>
        <w:commentRangeEnd w:id="978"/>
        <w:r w:rsidR="00BC54C3" w:rsidDel="00A63386">
          <w:rPr>
            <w:rStyle w:val="CommentReference"/>
          </w:rPr>
          <w:commentReference w:id="978"/>
        </w:r>
        <w:r w:rsidDel="00A63386">
          <w:delText>.</w:delText>
        </w:r>
      </w:del>
    </w:p>
    <w:p w14:paraId="1D18B7A5" w14:textId="77777777" w:rsidR="00B82A95" w:rsidRPr="00CE192E" w:rsidDel="00A63386" w:rsidRDefault="00B82A95" w:rsidP="00B82A95">
      <w:pPr>
        <w:rPr>
          <w:del w:id="979" w:author="Grace Yuan" w:date="2022-02-12T13:40:00Z"/>
        </w:rPr>
      </w:pPr>
    </w:p>
    <w:p w14:paraId="06999787" w14:textId="120FC83D" w:rsidR="00647254" w:rsidRDefault="00A63386">
      <w:pPr>
        <w:pPrChange w:id="980" w:author="Grace Yuan" w:date="2022-02-12T13:40:00Z">
          <w:pPr>
            <w:jc w:val="center"/>
          </w:pPr>
        </w:pPrChange>
      </w:pPr>
      <w:ins w:id="981" w:author="Grace Yuan" w:date="2022-02-12T13:39:00Z">
        <w:r>
          <w:rPr>
            <w:noProof/>
          </w:rPr>
          <w:drawing>
            <wp:inline distT="0" distB="0" distL="0" distR="0" wp14:anchorId="028181BD" wp14:editId="11521E67">
              <wp:extent cx="5943600" cy="4312920"/>
              <wp:effectExtent l="0" t="0" r="0" b="508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ins>
      <w:del w:id="982" w:author="Grace Yuan" w:date="2022-02-12T13:39:00Z">
        <w:r w:rsidR="00647254" w:rsidDel="00A63386">
          <w:rPr>
            <w:noProof/>
          </w:rPr>
          <w:drawing>
            <wp:inline distT="0" distB="0" distL="0" distR="0" wp14:anchorId="30FFFB26" wp14:editId="0357F054">
              <wp:extent cx="5943600" cy="3135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del>
    </w:p>
    <w:p w14:paraId="196966F9" w14:textId="17304A60" w:rsidR="00647254" w:rsidRDefault="00032578" w:rsidP="00032578">
      <w:pPr>
        <w:pStyle w:val="Caption"/>
        <w:rPr>
          <w:ins w:id="983" w:author="Grace Yuan" w:date="2022-02-12T13:40:00Z"/>
        </w:rPr>
      </w:pPr>
      <w:bookmarkStart w:id="984" w:name="_Toc95651821"/>
      <w:r>
        <w:t xml:space="preserve">Figure </w:t>
      </w:r>
      <w:r>
        <w:fldChar w:fldCharType="begin"/>
      </w:r>
      <w:r>
        <w:instrText>SEQ Figure \* ARABIC</w:instrText>
      </w:r>
      <w:r>
        <w:fldChar w:fldCharType="separate"/>
      </w:r>
      <w:ins w:id="985" w:author="Grace Yuan" w:date="2022-02-13T13:20:00Z">
        <w:r w:rsidR="009A7AC8">
          <w:rPr>
            <w:noProof/>
          </w:rPr>
          <w:t>27</w:t>
        </w:r>
      </w:ins>
      <w:del w:id="986" w:author="Grace Yuan" w:date="2022-02-12T12:57:00Z">
        <w:r w:rsidR="00465C0B" w:rsidDel="00B451D2">
          <w:rPr>
            <w:noProof/>
          </w:rPr>
          <w:delText>25</w:delText>
        </w:r>
      </w:del>
      <w:r>
        <w:fldChar w:fldCharType="end"/>
      </w:r>
      <w:r>
        <w:t xml:space="preserve"> - </w:t>
      </w:r>
      <w:r w:rsidRPr="00254157">
        <w:t>Monthly cost comparison between diesel buses and BEBs</w:t>
      </w:r>
      <w:bookmarkEnd w:id="984"/>
    </w:p>
    <w:p w14:paraId="03BE6E39" w14:textId="26838231" w:rsidR="00A63386" w:rsidRDefault="00A63386" w:rsidP="00A63386">
      <w:pPr>
        <w:rPr>
          <w:ins w:id="987" w:author="Grace Yuan" w:date="2022-02-12T13:40:00Z"/>
        </w:rPr>
      </w:pPr>
      <w:ins w:id="988" w:author="Grace Yuan" w:date="2022-02-12T13:40:00Z">
        <w:r>
          <w:t xml:space="preserve">We developed a set of icons to represent the electric bus vs. diesel bus, smart bus vs. non-smart bus, with diesel heather vs. no diesel heater, bus #1 vs. bus #2. </w:t>
        </w:r>
      </w:ins>
      <w:ins w:id="989" w:author="Grace Yuan" w:date="2022-02-12T13:41:00Z">
        <w:r>
          <w:t>These icons were developed to be utilized on various graphs and to increase readability.</w:t>
        </w:r>
      </w:ins>
    </w:p>
    <w:p w14:paraId="7DAEAC6A" w14:textId="77777777" w:rsidR="00A63386" w:rsidRPr="00A63386" w:rsidRDefault="00A63386">
      <w:pPr>
        <w:pPrChange w:id="990" w:author="Grace Yuan" w:date="2022-02-12T13:40:00Z">
          <w:pPr>
            <w:pStyle w:val="Caption"/>
          </w:pPr>
        </w:pPrChange>
      </w:pPr>
    </w:p>
    <w:p w14:paraId="5636BA4E" w14:textId="55908D0D" w:rsidR="005C79EC" w:rsidRDefault="00A63386" w:rsidP="005C79EC">
      <w:pPr>
        <w:jc w:val="center"/>
      </w:pPr>
      <w:ins w:id="991" w:author="Grace Yuan" w:date="2022-02-12T13:41:00Z">
        <w:r>
          <w:rPr>
            <w:noProof/>
          </w:rPr>
          <w:drawing>
            <wp:inline distT="0" distB="0" distL="0" distR="0" wp14:anchorId="25800B42" wp14:editId="151BDDB6">
              <wp:extent cx="3146323" cy="2116037"/>
              <wp:effectExtent l="0" t="0" r="3810" b="508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9596" cy="2131689"/>
                      </a:xfrm>
                      <a:prstGeom prst="rect">
                        <a:avLst/>
                      </a:prstGeom>
                    </pic:spPr>
                  </pic:pic>
                </a:graphicData>
              </a:graphic>
            </wp:inline>
          </w:drawing>
        </w:r>
      </w:ins>
      <w:del w:id="992" w:author="Grace Yuan" w:date="2022-02-12T13:41:00Z">
        <w:r w:rsidR="005C79EC" w:rsidDel="00A63386">
          <w:rPr>
            <w:noProof/>
          </w:rPr>
          <w:drawing>
            <wp:inline distT="0" distB="0" distL="0" distR="0" wp14:anchorId="3C7A0093" wp14:editId="612D46F3">
              <wp:extent cx="2326983" cy="1500358"/>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05750" cy="1551145"/>
                      </a:xfrm>
                      <a:prstGeom prst="rect">
                        <a:avLst/>
                      </a:prstGeom>
                    </pic:spPr>
                  </pic:pic>
                </a:graphicData>
              </a:graphic>
            </wp:inline>
          </w:drawing>
        </w:r>
      </w:del>
    </w:p>
    <w:p w14:paraId="67AF6745" w14:textId="27660090" w:rsidR="005C79EC" w:rsidRPr="005C79EC" w:rsidRDefault="005C79EC" w:rsidP="005C79EC">
      <w:pPr>
        <w:pStyle w:val="Caption"/>
      </w:pPr>
      <w:bookmarkStart w:id="993" w:name="_Toc95651822"/>
      <w:r>
        <w:t xml:space="preserve">Figure </w:t>
      </w:r>
      <w:r>
        <w:fldChar w:fldCharType="begin"/>
      </w:r>
      <w:r>
        <w:instrText>SEQ Figure \* ARABIC</w:instrText>
      </w:r>
      <w:r>
        <w:fldChar w:fldCharType="separate"/>
      </w:r>
      <w:ins w:id="994" w:author="Grace Yuan" w:date="2022-02-13T13:20:00Z">
        <w:r w:rsidR="009A7AC8">
          <w:rPr>
            <w:noProof/>
          </w:rPr>
          <w:t>28</w:t>
        </w:r>
      </w:ins>
      <w:del w:id="995" w:author="Grace Yuan" w:date="2022-02-12T12:57:00Z">
        <w:r w:rsidR="00465C0B" w:rsidDel="00B451D2">
          <w:rPr>
            <w:noProof/>
          </w:rPr>
          <w:delText>26</w:delText>
        </w:r>
      </w:del>
      <w:r>
        <w:fldChar w:fldCharType="end"/>
      </w:r>
      <w:r>
        <w:t xml:space="preserve"> - Icon </w:t>
      </w:r>
      <w:commentRangeStart w:id="996"/>
      <w:r>
        <w:t>set</w:t>
      </w:r>
      <w:commentRangeEnd w:id="996"/>
      <w:r w:rsidR="00AF486A">
        <w:rPr>
          <w:rStyle w:val="CommentReference"/>
          <w:i w:val="0"/>
          <w:iCs w:val="0"/>
          <w:color w:val="auto"/>
        </w:rPr>
        <w:commentReference w:id="996"/>
      </w:r>
      <w:bookmarkEnd w:id="993"/>
    </w:p>
    <w:p w14:paraId="0DFF4C27" w14:textId="77777777" w:rsidR="00E7406B" w:rsidRPr="00E7406B" w:rsidRDefault="00E7406B" w:rsidP="00E7406B"/>
    <w:p w14:paraId="6B11F0A2" w14:textId="478A520E" w:rsidR="00647254" w:rsidRDefault="000A6BA3" w:rsidP="00D1029E">
      <w:pPr>
        <w:pStyle w:val="Heading2"/>
      </w:pPr>
      <w:bookmarkStart w:id="997" w:name="_Toc88555541"/>
      <w:bookmarkStart w:id="998" w:name="_Toc95650219"/>
      <w:r>
        <w:lastRenderedPageBreak/>
        <w:t xml:space="preserve">6. </w:t>
      </w:r>
      <w:r w:rsidR="00647254">
        <w:t>About</w:t>
      </w:r>
      <w:bookmarkEnd w:id="997"/>
      <w:bookmarkEnd w:id="998"/>
    </w:p>
    <w:p w14:paraId="4EDE9EC5" w14:textId="43352B3F" w:rsidR="00B82A95" w:rsidRDefault="00B82A95" w:rsidP="00B82A95">
      <w:r>
        <w:t xml:space="preserve">The about page </w:t>
      </w:r>
      <w:r w:rsidR="005C79EC">
        <w:t xml:space="preserve">can </w:t>
      </w:r>
      <w:r>
        <w:t xml:space="preserve">contain any information CUTRIC would like to show related to the </w:t>
      </w:r>
      <w:r w:rsidR="0022308F">
        <w:t>transit analysis</w:t>
      </w:r>
      <w:r w:rsidR="005C79EC">
        <w:t xml:space="preserve"> or the team</w:t>
      </w:r>
      <w:r w:rsidR="0022308F">
        <w:t xml:space="preserve">. For the prototype, we borrowed some </w:t>
      </w:r>
      <w:r w:rsidR="005C79EC">
        <w:t>descriptions</w:t>
      </w:r>
      <w:r w:rsidR="0022308F">
        <w:t xml:space="preserve"> and one group photo from CUTRIC’s </w:t>
      </w:r>
      <w:r w:rsidR="005C79EC">
        <w:t xml:space="preserve">official </w:t>
      </w:r>
      <w:r w:rsidR="0022308F">
        <w:t xml:space="preserve">website, to indicate how this page </w:t>
      </w:r>
      <w:del w:id="999" w:author="Bowes, Jeremy" w:date="2022-02-11T15:33:00Z">
        <w:r w:rsidR="0022308F" w:rsidDel="00AF486A">
          <w:delText xml:space="preserve">can </w:delText>
        </w:r>
      </w:del>
      <w:ins w:id="1000" w:author="Bowes, Jeremy" w:date="2022-02-11T15:33:00Z">
        <w:r w:rsidR="00AF486A">
          <w:t xml:space="preserve">could </w:t>
        </w:r>
      </w:ins>
      <w:r w:rsidR="0022308F">
        <w:t xml:space="preserve">be </w:t>
      </w:r>
      <w:ins w:id="1001" w:author="Bowes, Jeremy" w:date="2022-02-11T15:33:00Z">
        <w:r w:rsidR="00AF486A">
          <w:t xml:space="preserve">employed </w:t>
        </w:r>
      </w:ins>
      <w:r w:rsidR="0022308F">
        <w:t>potentially</w:t>
      </w:r>
      <w:del w:id="1002" w:author="Bowes, Jeremy" w:date="2022-02-11T15:33:00Z">
        <w:r w:rsidR="0022308F" w:rsidDel="00AF486A">
          <w:delText xml:space="preserve"> used</w:delText>
        </w:r>
      </w:del>
      <w:r w:rsidR="0022308F">
        <w:t>.</w:t>
      </w:r>
    </w:p>
    <w:p w14:paraId="4AF40B3B" w14:textId="77777777" w:rsidR="00B23F4C" w:rsidRPr="00B82A95" w:rsidRDefault="00B23F4C" w:rsidP="00B82A95"/>
    <w:p w14:paraId="3CA1838B" w14:textId="3930668A" w:rsidR="00647254" w:rsidRDefault="00B82A95" w:rsidP="00C90E05">
      <w:r>
        <w:rPr>
          <w:noProof/>
        </w:rPr>
        <w:drawing>
          <wp:inline distT="0" distB="0" distL="0" distR="0" wp14:anchorId="10DA8B69" wp14:editId="42294F08">
            <wp:extent cx="5943600" cy="2901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0D6E2C76" w14:textId="7520C30D" w:rsidR="0067548B" w:rsidRDefault="00032578" w:rsidP="00032578">
      <w:pPr>
        <w:pStyle w:val="Caption"/>
      </w:pPr>
      <w:bookmarkStart w:id="1003" w:name="_Toc88555542"/>
      <w:bookmarkStart w:id="1004" w:name="_Toc95651823"/>
      <w:r>
        <w:t xml:space="preserve">Figure </w:t>
      </w:r>
      <w:r>
        <w:fldChar w:fldCharType="begin"/>
      </w:r>
      <w:r>
        <w:instrText>SEQ Figure \* ARABIC</w:instrText>
      </w:r>
      <w:r>
        <w:fldChar w:fldCharType="separate"/>
      </w:r>
      <w:ins w:id="1005" w:author="Grace Yuan" w:date="2022-02-13T13:20:00Z">
        <w:r w:rsidR="009A7AC8">
          <w:rPr>
            <w:noProof/>
          </w:rPr>
          <w:t>29</w:t>
        </w:r>
      </w:ins>
      <w:del w:id="1006" w:author="Grace Yuan" w:date="2022-02-12T12:57:00Z">
        <w:r w:rsidR="00465C0B" w:rsidDel="00B451D2">
          <w:rPr>
            <w:noProof/>
          </w:rPr>
          <w:delText>27</w:delText>
        </w:r>
      </w:del>
      <w:r>
        <w:fldChar w:fldCharType="end"/>
      </w:r>
      <w:r>
        <w:t xml:space="preserve"> - The </w:t>
      </w:r>
      <w:r w:rsidRPr="00F346E9">
        <w:t>About page</w:t>
      </w:r>
      <w:bookmarkEnd w:id="1004"/>
    </w:p>
    <w:p w14:paraId="68A230E9" w14:textId="77777777" w:rsidR="005100B8" w:rsidRPr="005100B8" w:rsidRDefault="005100B8" w:rsidP="005100B8"/>
    <w:p w14:paraId="45370BD1" w14:textId="1273817D" w:rsidR="0022308F" w:rsidRDefault="000A6BA3" w:rsidP="00D1029E">
      <w:pPr>
        <w:pStyle w:val="Heading2"/>
      </w:pPr>
      <w:bookmarkStart w:id="1007" w:name="_Toc95650220"/>
      <w:r>
        <w:t xml:space="preserve">7. </w:t>
      </w:r>
      <w:r w:rsidR="00647254">
        <w:t>Contact Us</w:t>
      </w:r>
      <w:bookmarkEnd w:id="1003"/>
      <w:bookmarkEnd w:id="1007"/>
    </w:p>
    <w:p w14:paraId="4476DF92" w14:textId="7EF575F3" w:rsidR="008C4E6A" w:rsidRDefault="0022308F" w:rsidP="0022308F">
      <w:r>
        <w:t xml:space="preserve">The </w:t>
      </w:r>
      <w:r w:rsidR="00136E49">
        <w:t>user</w:t>
      </w:r>
      <w:r>
        <w:t xml:space="preserve"> will be able to find </w:t>
      </w:r>
      <w:r w:rsidR="00B23F4C">
        <w:rPr>
          <w:rFonts w:hint="eastAsia"/>
        </w:rPr>
        <w:t>all</w:t>
      </w:r>
      <w:r w:rsidR="00B23F4C">
        <w:t xml:space="preserve"> the</w:t>
      </w:r>
      <w:r>
        <w:rPr>
          <w:rFonts w:hint="eastAsia"/>
        </w:rPr>
        <w:t xml:space="preserve"> </w:t>
      </w:r>
      <w:r>
        <w:t xml:space="preserve">contact information on the Contact Us page. The Email Us button can be customized to redirect to any email address. Again, we borrowed some </w:t>
      </w:r>
      <w:r w:rsidR="00B2380D">
        <w:t>information</w:t>
      </w:r>
      <w:r>
        <w:t xml:space="preserve"> and</w:t>
      </w:r>
      <w:r w:rsidR="00B2380D">
        <w:t xml:space="preserve"> an</w:t>
      </w:r>
      <w:r>
        <w:t xml:space="preserve"> image from the CUTRIC website</w:t>
      </w:r>
      <w:r w:rsidR="00B2380D">
        <w:t xml:space="preserve"> to indicate how it can be used as a template.</w:t>
      </w:r>
    </w:p>
    <w:p w14:paraId="221FE02D" w14:textId="77777777" w:rsidR="00B23F4C" w:rsidRDefault="00B23F4C" w:rsidP="0022308F"/>
    <w:p w14:paraId="0A85D35E" w14:textId="115351D4" w:rsidR="00647254" w:rsidRDefault="00B82A95" w:rsidP="0022308F">
      <w:r>
        <w:rPr>
          <w:noProof/>
        </w:rPr>
        <w:lastRenderedPageBreak/>
        <w:drawing>
          <wp:inline distT="0" distB="0" distL="0" distR="0" wp14:anchorId="17AF0B22" wp14:editId="0B02F3D9">
            <wp:extent cx="5943600" cy="2891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00AFD4B6" w14:textId="7BA57ED9" w:rsidR="0067548B" w:rsidRDefault="00032578" w:rsidP="00032578">
      <w:pPr>
        <w:pStyle w:val="Caption"/>
      </w:pPr>
      <w:bookmarkStart w:id="1008" w:name="_Toc95651824"/>
      <w:r>
        <w:t xml:space="preserve">Figure </w:t>
      </w:r>
      <w:r>
        <w:fldChar w:fldCharType="begin"/>
      </w:r>
      <w:r>
        <w:instrText>SEQ Figure \* ARABIC</w:instrText>
      </w:r>
      <w:r>
        <w:fldChar w:fldCharType="separate"/>
      </w:r>
      <w:ins w:id="1009" w:author="Grace Yuan" w:date="2022-02-13T13:20:00Z">
        <w:r w:rsidR="009A7AC8">
          <w:rPr>
            <w:noProof/>
          </w:rPr>
          <w:t>30</w:t>
        </w:r>
      </w:ins>
      <w:del w:id="1010" w:author="Grace Yuan" w:date="2022-02-12T12:57:00Z">
        <w:r w:rsidR="00465C0B" w:rsidDel="00B451D2">
          <w:rPr>
            <w:noProof/>
          </w:rPr>
          <w:delText>28</w:delText>
        </w:r>
      </w:del>
      <w:r>
        <w:fldChar w:fldCharType="end"/>
      </w:r>
      <w:r>
        <w:t xml:space="preserve"> - The </w:t>
      </w:r>
      <w:r w:rsidRPr="00F1164D">
        <w:t>Contact page</w:t>
      </w:r>
      <w:bookmarkEnd w:id="1008"/>
    </w:p>
    <w:p w14:paraId="4A7C7FF4" w14:textId="77777777" w:rsidR="00011813" w:rsidRDefault="00011813">
      <w:pPr>
        <w:rPr>
          <w:rFonts w:asciiTheme="majorHAnsi" w:eastAsiaTheme="majorEastAsia" w:hAnsiTheme="majorHAnsi" w:cstheme="majorBidi"/>
          <w:b/>
          <w:bCs/>
          <w:color w:val="2F5496" w:themeColor="accent1" w:themeShade="BF"/>
          <w:sz w:val="32"/>
          <w:szCs w:val="32"/>
        </w:rPr>
      </w:pPr>
      <w:r>
        <w:br w:type="page"/>
      </w:r>
    </w:p>
    <w:p w14:paraId="058D91A6" w14:textId="7D914E79" w:rsidR="00E7406B" w:rsidRDefault="00E7406B" w:rsidP="00E7406B">
      <w:pPr>
        <w:pStyle w:val="Heading1"/>
      </w:pPr>
      <w:bookmarkStart w:id="1011" w:name="_Toc95650221"/>
      <w:r>
        <w:lastRenderedPageBreak/>
        <w:t>Code Components</w:t>
      </w:r>
      <w:bookmarkEnd w:id="1011"/>
    </w:p>
    <w:p w14:paraId="6587EDD6" w14:textId="7C40EE84" w:rsidR="00E7406B" w:rsidRDefault="00E7406B" w:rsidP="00D1029E">
      <w:pPr>
        <w:pStyle w:val="Heading2"/>
      </w:pPr>
      <w:bookmarkStart w:id="1012" w:name="_Toc95650222"/>
      <w:proofErr w:type="spellStart"/>
      <w:r w:rsidRPr="00D1029E">
        <w:t>Mapbox</w:t>
      </w:r>
      <w:bookmarkEnd w:id="1012"/>
      <w:proofErr w:type="spellEnd"/>
      <w:r w:rsidRPr="00D1029E">
        <w:t xml:space="preserve"> </w:t>
      </w:r>
    </w:p>
    <w:p w14:paraId="620B334A" w14:textId="4E100CC7" w:rsidR="004A72DC" w:rsidRDefault="004A72DC" w:rsidP="004A72DC">
      <w:r>
        <w:t xml:space="preserve">To use </w:t>
      </w:r>
      <w:proofErr w:type="spellStart"/>
      <w:r>
        <w:t>Mapbox’s</w:t>
      </w:r>
      <w:proofErr w:type="spellEnd"/>
      <w:r>
        <w:t xml:space="preserve"> functions, the following libraries need to be imported first:</w:t>
      </w:r>
    </w:p>
    <w:p w14:paraId="672C24C6" w14:textId="77777777" w:rsidR="004A72DC" w:rsidRPr="004A72DC" w:rsidRDefault="004A72DC" w:rsidP="004A72DC"/>
    <w:p w14:paraId="5BAAE3BB" w14:textId="5AB07CA3" w:rsidR="00E7406B" w:rsidRDefault="004A72DC" w:rsidP="00E7406B">
      <w:r>
        <w:rPr>
          <w:noProof/>
        </w:rPr>
        <w:drawing>
          <wp:inline distT="0" distB="0" distL="0" distR="0" wp14:anchorId="09A881D9" wp14:editId="21BA1EEB">
            <wp:extent cx="5943600" cy="784225"/>
            <wp:effectExtent l="0" t="0" r="0" b="317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784225"/>
                    </a:xfrm>
                    <a:prstGeom prst="rect">
                      <a:avLst/>
                    </a:prstGeom>
                  </pic:spPr>
                </pic:pic>
              </a:graphicData>
            </a:graphic>
          </wp:inline>
        </w:drawing>
      </w:r>
    </w:p>
    <w:p w14:paraId="3FAA54A1" w14:textId="7705231C" w:rsidR="004A72DC" w:rsidRDefault="004A72DC" w:rsidP="004A72DC">
      <w:pPr>
        <w:pStyle w:val="Caption"/>
      </w:pPr>
      <w:bookmarkStart w:id="1013" w:name="_Toc95651825"/>
      <w:r>
        <w:t xml:space="preserve">Figure </w:t>
      </w:r>
      <w:r>
        <w:fldChar w:fldCharType="begin"/>
      </w:r>
      <w:r>
        <w:instrText>SEQ Figure \* ARABIC</w:instrText>
      </w:r>
      <w:r>
        <w:fldChar w:fldCharType="separate"/>
      </w:r>
      <w:ins w:id="1014" w:author="Grace Yuan" w:date="2022-02-13T13:20:00Z">
        <w:r w:rsidR="009A7AC8">
          <w:rPr>
            <w:noProof/>
          </w:rPr>
          <w:t>31</w:t>
        </w:r>
      </w:ins>
      <w:del w:id="1015" w:author="Grace Yuan" w:date="2022-02-12T12:57:00Z">
        <w:r w:rsidR="00465C0B" w:rsidDel="00B451D2">
          <w:rPr>
            <w:noProof/>
          </w:rPr>
          <w:delText>29</w:delText>
        </w:r>
      </w:del>
      <w:r>
        <w:fldChar w:fldCharType="end"/>
      </w:r>
      <w:r>
        <w:t xml:space="preserve"> - </w:t>
      </w:r>
      <w:proofErr w:type="spellStart"/>
      <w:r>
        <w:t>Mapbox</w:t>
      </w:r>
      <w:proofErr w:type="spellEnd"/>
      <w:r>
        <w:t xml:space="preserve"> libraries</w:t>
      </w:r>
      <w:bookmarkEnd w:id="1013"/>
    </w:p>
    <w:p w14:paraId="16F29B5A" w14:textId="77777777" w:rsidR="00465C0B" w:rsidRDefault="004A72DC" w:rsidP="00465C0B">
      <w:r>
        <w:t xml:space="preserve">Add maps to HTML </w:t>
      </w:r>
      <w:proofErr w:type="spellStart"/>
      <w:r>
        <w:t>divs</w:t>
      </w:r>
      <w:proofErr w:type="spellEnd"/>
      <w:r>
        <w:t xml:space="preserve"> with </w:t>
      </w:r>
      <w:proofErr w:type="spellStart"/>
      <w:r>
        <w:t>Mapbox</w:t>
      </w:r>
      <w:proofErr w:type="spellEnd"/>
      <w:r>
        <w:t xml:space="preserve"> access token and customized styles</w:t>
      </w:r>
      <w:r w:rsidR="00465C0B">
        <w:t xml:space="preserve">. To access the map style, use the following </w:t>
      </w:r>
      <w:proofErr w:type="spellStart"/>
      <w:r w:rsidR="00465C0B">
        <w:t>Mapbox</w:t>
      </w:r>
      <w:proofErr w:type="spellEnd"/>
      <w:r w:rsidR="00465C0B">
        <w:t xml:space="preserve"> GL username and password: </w:t>
      </w:r>
    </w:p>
    <w:p w14:paraId="26D03B26" w14:textId="2DF479D5" w:rsidR="00465C0B" w:rsidRPr="00465C0B" w:rsidRDefault="00465C0B" w:rsidP="00465C0B">
      <w:proofErr w:type="spellStart"/>
      <w:r w:rsidRPr="00465C0B">
        <w:t>Mapbox</w:t>
      </w:r>
      <w:proofErr w:type="spellEnd"/>
      <w:r w:rsidRPr="00465C0B">
        <w:t xml:space="preserve"> username: </w:t>
      </w:r>
      <w:commentRangeStart w:id="1016"/>
      <w:commentRangeStart w:id="1017"/>
      <w:proofErr w:type="spellStart"/>
      <w:r w:rsidRPr="00465C0B">
        <w:t>graceyuan</w:t>
      </w:r>
      <w:commentRangeEnd w:id="1016"/>
      <w:proofErr w:type="spellEnd"/>
      <w:r w:rsidR="00327361">
        <w:rPr>
          <w:rStyle w:val="CommentReference"/>
        </w:rPr>
        <w:commentReference w:id="1016"/>
      </w:r>
      <w:commentRangeEnd w:id="1017"/>
      <w:r w:rsidR="00A63386">
        <w:rPr>
          <w:rStyle w:val="CommentReference"/>
        </w:rPr>
        <w:commentReference w:id="1017"/>
      </w:r>
    </w:p>
    <w:p w14:paraId="1D79D81B" w14:textId="77777777" w:rsidR="00465C0B" w:rsidRPr="00465C0B" w:rsidRDefault="00465C0B" w:rsidP="00465C0B">
      <w:r w:rsidRPr="00465C0B">
        <w:t>Passwords: CUTRICburlington1!</w:t>
      </w:r>
    </w:p>
    <w:p w14:paraId="01AB09C6" w14:textId="6664393B" w:rsidR="004A72DC" w:rsidRDefault="004A72DC" w:rsidP="004A72DC"/>
    <w:p w14:paraId="5D5ACC75" w14:textId="77777777" w:rsidR="004A72DC" w:rsidRPr="004A72DC" w:rsidRDefault="004A72DC" w:rsidP="004A72DC"/>
    <w:p w14:paraId="79C9CED0" w14:textId="6A8319F1" w:rsidR="004A72DC" w:rsidRDefault="004A72DC" w:rsidP="004A72DC">
      <w:pPr>
        <w:jc w:val="center"/>
      </w:pPr>
      <w:r>
        <w:rPr>
          <w:noProof/>
        </w:rPr>
        <w:drawing>
          <wp:inline distT="0" distB="0" distL="0" distR="0" wp14:anchorId="7AABA170" wp14:editId="3FA190D5">
            <wp:extent cx="3540034" cy="2023039"/>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79053" cy="2045337"/>
                    </a:xfrm>
                    <a:prstGeom prst="rect">
                      <a:avLst/>
                    </a:prstGeom>
                  </pic:spPr>
                </pic:pic>
              </a:graphicData>
            </a:graphic>
          </wp:inline>
        </w:drawing>
      </w:r>
    </w:p>
    <w:p w14:paraId="428731AB" w14:textId="2B1B6C78" w:rsidR="004A72DC" w:rsidRDefault="004A72DC" w:rsidP="004A72DC">
      <w:pPr>
        <w:pStyle w:val="Caption"/>
      </w:pPr>
      <w:bookmarkStart w:id="1018" w:name="_Toc95651826"/>
      <w:r>
        <w:t xml:space="preserve">Figure </w:t>
      </w:r>
      <w:r>
        <w:fldChar w:fldCharType="begin"/>
      </w:r>
      <w:r>
        <w:instrText>SEQ Figure \* ARABIC</w:instrText>
      </w:r>
      <w:r>
        <w:fldChar w:fldCharType="separate"/>
      </w:r>
      <w:ins w:id="1019" w:author="Grace Yuan" w:date="2022-02-13T13:20:00Z">
        <w:r w:rsidR="009A7AC8">
          <w:rPr>
            <w:noProof/>
          </w:rPr>
          <w:t>32</w:t>
        </w:r>
      </w:ins>
      <w:del w:id="1020" w:author="Grace Yuan" w:date="2022-02-12T12:57:00Z">
        <w:r w:rsidR="00465C0B" w:rsidDel="00B451D2">
          <w:rPr>
            <w:noProof/>
          </w:rPr>
          <w:delText>30</w:delText>
        </w:r>
      </w:del>
      <w:r>
        <w:fldChar w:fldCharType="end"/>
      </w:r>
      <w:r>
        <w:t xml:space="preserve"> - Add maps to HTML</w:t>
      </w:r>
      <w:bookmarkEnd w:id="1018"/>
    </w:p>
    <w:p w14:paraId="0FC700DE" w14:textId="099F3BDE" w:rsidR="00C91EA8" w:rsidRDefault="00465C0B" w:rsidP="00C91EA8">
      <w:r>
        <w:t>All the map related visualization layers and functions need to go inside the following functions.</w:t>
      </w:r>
    </w:p>
    <w:p w14:paraId="0902BC74" w14:textId="77777777" w:rsidR="00465C0B" w:rsidRPr="00C91EA8" w:rsidRDefault="00465C0B" w:rsidP="00C91EA8"/>
    <w:p w14:paraId="49A4A8B3" w14:textId="47AE8E97" w:rsidR="004A72DC" w:rsidRDefault="00465C0B" w:rsidP="00465C0B">
      <w:pPr>
        <w:jc w:val="center"/>
      </w:pPr>
      <w:r>
        <w:rPr>
          <w:noProof/>
        </w:rPr>
        <w:drawing>
          <wp:inline distT="0" distB="0" distL="0" distR="0" wp14:anchorId="1096374A" wp14:editId="02C7D7CD">
            <wp:extent cx="2383246" cy="813202"/>
            <wp:effectExtent l="0" t="0" r="4445"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456652" cy="838249"/>
                    </a:xfrm>
                    <a:prstGeom prst="rect">
                      <a:avLst/>
                    </a:prstGeom>
                  </pic:spPr>
                </pic:pic>
              </a:graphicData>
            </a:graphic>
          </wp:inline>
        </w:drawing>
      </w:r>
    </w:p>
    <w:p w14:paraId="0EA11CC3" w14:textId="24A43D9C" w:rsidR="00465C0B" w:rsidRPr="004A72DC" w:rsidRDefault="00465C0B" w:rsidP="00465C0B">
      <w:pPr>
        <w:pStyle w:val="Caption"/>
      </w:pPr>
      <w:bookmarkStart w:id="1021" w:name="_Toc95651827"/>
      <w:r>
        <w:t xml:space="preserve">Figure </w:t>
      </w:r>
      <w:r>
        <w:fldChar w:fldCharType="begin"/>
      </w:r>
      <w:r>
        <w:instrText>SEQ Figure \* ARABIC</w:instrText>
      </w:r>
      <w:r>
        <w:fldChar w:fldCharType="separate"/>
      </w:r>
      <w:ins w:id="1022" w:author="Grace Yuan" w:date="2022-02-13T13:20:00Z">
        <w:r w:rsidR="009A7AC8">
          <w:rPr>
            <w:noProof/>
          </w:rPr>
          <w:t>33</w:t>
        </w:r>
      </w:ins>
      <w:del w:id="1023" w:author="Grace Yuan" w:date="2022-02-12T12:57:00Z">
        <w:r w:rsidDel="00B451D2">
          <w:rPr>
            <w:noProof/>
          </w:rPr>
          <w:delText>31</w:delText>
        </w:r>
      </w:del>
      <w:r>
        <w:fldChar w:fldCharType="end"/>
      </w:r>
      <w:r>
        <w:t xml:space="preserve"> - Add any map related functions under </w:t>
      </w:r>
      <w:proofErr w:type="spellStart"/>
      <w:proofErr w:type="gramStart"/>
      <w:r>
        <w:t>map.on</w:t>
      </w:r>
      <w:proofErr w:type="spellEnd"/>
      <w:proofErr w:type="gramEnd"/>
      <w:r>
        <w:t xml:space="preserve"> ('load', function(){})</w:t>
      </w:r>
      <w:bookmarkEnd w:id="1021"/>
    </w:p>
    <w:p w14:paraId="4D460595" w14:textId="125108DD" w:rsidR="00911936" w:rsidRDefault="00911936" w:rsidP="00E7406B"/>
    <w:p w14:paraId="49CDB0B2" w14:textId="77777777" w:rsidR="00911936" w:rsidRDefault="00911936" w:rsidP="00E7406B"/>
    <w:p w14:paraId="3F9CCDD6" w14:textId="77777777" w:rsidR="00011813" w:rsidRDefault="00011813">
      <w:pPr>
        <w:rPr>
          <w:rFonts w:ascii="Calibri" w:eastAsiaTheme="majorEastAsia" w:hAnsi="Calibri" w:cs="Calibri"/>
          <w:b/>
          <w:bCs/>
          <w:color w:val="2F5496" w:themeColor="accent1" w:themeShade="BF"/>
          <w:sz w:val="28"/>
          <w:szCs w:val="28"/>
        </w:rPr>
      </w:pPr>
      <w:r>
        <w:br w:type="page"/>
      </w:r>
    </w:p>
    <w:p w14:paraId="5866240E" w14:textId="570D9869" w:rsidR="00E7406B" w:rsidRDefault="00E7406B" w:rsidP="00D1029E">
      <w:pPr>
        <w:pStyle w:val="Heading2"/>
      </w:pPr>
      <w:bookmarkStart w:id="1024" w:name="_Toc95650223"/>
      <w:r>
        <w:lastRenderedPageBreak/>
        <w:t>D3.JS</w:t>
      </w:r>
      <w:bookmarkEnd w:id="1024"/>
    </w:p>
    <w:p w14:paraId="78C6E7CA" w14:textId="24F1F8DF" w:rsidR="009637D9" w:rsidRDefault="00D1029E" w:rsidP="00D1029E">
      <w:r>
        <w:t xml:space="preserve">Most </w:t>
      </w:r>
      <w:r w:rsidR="00D10869">
        <w:t xml:space="preserve">D3.JS </w:t>
      </w:r>
      <w:r>
        <w:t>graphs displayed in the prototype</w:t>
      </w:r>
      <w:r w:rsidR="00C106AC">
        <w:t xml:space="preserve"> are embedded through JavaScript runtime from Observable. </w:t>
      </w:r>
      <w:r w:rsidR="009637D9">
        <w:t xml:space="preserve">We </w:t>
      </w:r>
      <w:r w:rsidR="00D10869">
        <w:t xml:space="preserve">decided to go with this approach because 1) it is rather easy to use the existing D3.JS examples which are already hosted on Observable, 2) it lightens the weight of the code used in the local files. </w:t>
      </w:r>
    </w:p>
    <w:p w14:paraId="695478E5" w14:textId="77777777" w:rsidR="009637D9" w:rsidRDefault="009637D9" w:rsidP="00D1029E"/>
    <w:p w14:paraId="04FDB93D" w14:textId="1F005CD1" w:rsidR="00D1029E" w:rsidRDefault="00277938" w:rsidP="00D1029E">
      <w:r>
        <w:t>To add a new graph or replace an existing graph</w:t>
      </w:r>
      <w:r w:rsidR="00D10869">
        <w:t xml:space="preserve"> on the page</w:t>
      </w:r>
      <w:r>
        <w:t>, replace the highlighted URL and the div id inside “</w:t>
      </w:r>
      <w:r w:rsidRPr="00277938">
        <w:t>Inspector(</w:t>
      </w:r>
      <w:proofErr w:type="spellStart"/>
      <w:proofErr w:type="gramStart"/>
      <w:r w:rsidRPr="00277938">
        <w:t>document.querySelector</w:t>
      </w:r>
      <w:proofErr w:type="spellEnd"/>
      <w:proofErr w:type="gramEnd"/>
      <w:r w:rsidRPr="00277938">
        <w:t>("</w:t>
      </w:r>
      <w:r>
        <w:t>______</w:t>
      </w:r>
      <w:r w:rsidRPr="00277938">
        <w:t>")</w:t>
      </w:r>
      <w:r>
        <w:t>”.</w:t>
      </w:r>
    </w:p>
    <w:p w14:paraId="4BA74241" w14:textId="77777777" w:rsidR="00D1029E" w:rsidRPr="00D1029E" w:rsidRDefault="00D1029E" w:rsidP="00D1029E"/>
    <w:p w14:paraId="56E2C627" w14:textId="47D6C154" w:rsidR="00E7406B" w:rsidRDefault="00E7406B" w:rsidP="008C1692">
      <w:r>
        <w:rPr>
          <w:noProof/>
        </w:rPr>
        <w:drawing>
          <wp:inline distT="0" distB="0" distL="0" distR="0" wp14:anchorId="14C387BD" wp14:editId="319B3A64">
            <wp:extent cx="5943600" cy="973455"/>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973455"/>
                    </a:xfrm>
                    <a:prstGeom prst="rect">
                      <a:avLst/>
                    </a:prstGeom>
                  </pic:spPr>
                </pic:pic>
              </a:graphicData>
            </a:graphic>
          </wp:inline>
        </w:drawing>
      </w:r>
    </w:p>
    <w:p w14:paraId="69CD30D2" w14:textId="6B1E39DD" w:rsidR="00277938" w:rsidRDefault="00277938" w:rsidP="00277938">
      <w:pPr>
        <w:pStyle w:val="Caption"/>
      </w:pPr>
      <w:bookmarkStart w:id="1025" w:name="_Toc95651828"/>
      <w:r>
        <w:t xml:space="preserve">Figure </w:t>
      </w:r>
      <w:r>
        <w:fldChar w:fldCharType="begin"/>
      </w:r>
      <w:r>
        <w:instrText>SEQ Figure \* ARABIC</w:instrText>
      </w:r>
      <w:r>
        <w:fldChar w:fldCharType="separate"/>
      </w:r>
      <w:ins w:id="1026" w:author="Grace Yuan" w:date="2022-02-13T13:20:00Z">
        <w:r w:rsidR="009A7AC8">
          <w:rPr>
            <w:noProof/>
          </w:rPr>
          <w:t>34</w:t>
        </w:r>
      </w:ins>
      <w:del w:id="1027" w:author="Grace Yuan" w:date="2022-02-12T12:57:00Z">
        <w:r w:rsidR="00465C0B" w:rsidDel="00B451D2">
          <w:rPr>
            <w:noProof/>
          </w:rPr>
          <w:delText>32</w:delText>
        </w:r>
      </w:del>
      <w:r>
        <w:fldChar w:fldCharType="end"/>
      </w:r>
      <w:r>
        <w:t xml:space="preserve"> - How to embed a graph from Observable</w:t>
      </w:r>
      <w:bookmarkEnd w:id="1025"/>
    </w:p>
    <w:p w14:paraId="26214E36" w14:textId="77777777" w:rsidR="00383403" w:rsidRDefault="00383403" w:rsidP="009637D9">
      <w:pPr>
        <w:rPr>
          <w:ins w:id="1028" w:author="Grace Yuan" w:date="2022-02-12T13:52:00Z"/>
        </w:rPr>
      </w:pPr>
    </w:p>
    <w:p w14:paraId="45442587" w14:textId="523F7607" w:rsidR="009637D9" w:rsidRDefault="009637D9" w:rsidP="009637D9">
      <w:r>
        <w:t xml:space="preserve">To edit or reuse a graph from Observable, go to the Observable link which can be found in the asset overview excel, and fork the </w:t>
      </w:r>
      <w:commentRangeStart w:id="1029"/>
      <w:r>
        <w:t>notebook</w:t>
      </w:r>
      <w:commentRangeEnd w:id="1029"/>
      <w:r w:rsidR="00FC73BD">
        <w:rPr>
          <w:rStyle w:val="CommentReference"/>
        </w:rPr>
        <w:commentReference w:id="1029"/>
      </w:r>
      <w:r>
        <w:t xml:space="preserve">. </w:t>
      </w:r>
      <w:ins w:id="1030" w:author="Grace Yuan" w:date="2022-02-12T13:44:00Z">
        <w:r w:rsidR="005E322A">
          <w:t xml:space="preserve">Forking a notebook means creating a copy of </w:t>
        </w:r>
      </w:ins>
      <w:ins w:id="1031" w:author="Grace Yuan" w:date="2022-02-12T13:46:00Z">
        <w:r w:rsidR="005E322A">
          <w:t>the notebook</w:t>
        </w:r>
      </w:ins>
      <w:ins w:id="1032" w:author="Grace Yuan" w:date="2022-02-12T13:47:00Z">
        <w:r w:rsidR="005E322A">
          <w:t xml:space="preserve"> without affecting the original file</w:t>
        </w:r>
      </w:ins>
      <w:ins w:id="1033" w:author="Grace Yuan" w:date="2022-02-12T13:44:00Z">
        <w:r w:rsidR="005E322A">
          <w:t>.</w:t>
        </w:r>
      </w:ins>
      <w:ins w:id="1034" w:author="Grace Yuan" w:date="2022-02-12T13:45:00Z">
        <w:r w:rsidR="005E322A">
          <w:t xml:space="preserve"> The forked notebook is still linked to the original notebook</w:t>
        </w:r>
      </w:ins>
      <w:ins w:id="1035" w:author="Grace Yuan" w:date="2022-02-12T13:46:00Z">
        <w:r w:rsidR="005E322A">
          <w:t xml:space="preserve"> and users can </w:t>
        </w:r>
      </w:ins>
      <w:ins w:id="1036" w:author="Grace Yuan" w:date="2022-02-13T12:43:00Z">
        <w:r w:rsidR="003F5189">
          <w:t>check back on it</w:t>
        </w:r>
      </w:ins>
      <w:ins w:id="1037" w:author="Grace Yuan" w:date="2022-02-12T13:47:00Z">
        <w:r w:rsidR="005E322A">
          <w:t xml:space="preserve">. </w:t>
        </w:r>
      </w:ins>
      <w:ins w:id="1038" w:author="Grace Yuan" w:date="2022-02-12T13:53:00Z">
        <w:r w:rsidR="00132F40">
          <w:t>Users can also compare different forked versions</w:t>
        </w:r>
      </w:ins>
      <w:ins w:id="1039" w:author="Grace Yuan" w:date="2022-02-12T13:54:00Z">
        <w:r w:rsidR="00132F40">
          <w:t xml:space="preserve"> and see the difference between the codes.</w:t>
        </w:r>
      </w:ins>
    </w:p>
    <w:p w14:paraId="03491C12" w14:textId="77777777" w:rsidR="00D10869" w:rsidRPr="009637D9" w:rsidRDefault="00D10869" w:rsidP="009637D9"/>
    <w:p w14:paraId="2C0767AE" w14:textId="3798DA3D" w:rsidR="00D10869" w:rsidRPr="00277938" w:rsidRDefault="00D10869" w:rsidP="00277938">
      <w:r>
        <w:rPr>
          <w:noProof/>
        </w:rPr>
        <w:drawing>
          <wp:anchor distT="0" distB="0" distL="114300" distR="114300" simplePos="0" relativeHeight="251658242" behindDoc="0" locked="0" layoutInCell="1" allowOverlap="1" wp14:anchorId="1AD99A55" wp14:editId="45A3CA68">
            <wp:simplePos x="914400" y="5799909"/>
            <wp:positionH relativeFrom="column">
              <wp:align>left</wp:align>
            </wp:positionH>
            <wp:positionV relativeFrom="paragraph">
              <wp:align>top</wp:align>
            </wp:positionV>
            <wp:extent cx="5869577" cy="3822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3" cstate="print">
                      <a:extLst>
                        <a:ext uri="{28A0092B-C50C-407E-A947-70E740481C1C}">
                          <a14:useLocalDpi xmlns:a14="http://schemas.microsoft.com/office/drawing/2010/main" val="0"/>
                        </a:ext>
                      </a:extLst>
                    </a:blip>
                    <a:srcRect r="1246"/>
                    <a:stretch/>
                  </pic:blipFill>
                  <pic:spPr bwMode="auto">
                    <a:xfrm>
                      <a:off x="0" y="0"/>
                      <a:ext cx="5869577" cy="38227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25F9AF53" w14:textId="61F4C55C" w:rsidR="00277938" w:rsidRDefault="00277938" w:rsidP="009637D9">
      <w:pPr>
        <w:jc w:val="center"/>
      </w:pPr>
      <w:r>
        <w:br w:type="page"/>
      </w:r>
      <w:del w:id="1040" w:author="Grace Yuan" w:date="2022-02-12T13:49:00Z">
        <w:r w:rsidR="009637D9" w:rsidDel="00383403">
          <w:rPr>
            <w:rFonts w:asciiTheme="majorHAnsi" w:eastAsiaTheme="majorEastAsia" w:hAnsiTheme="majorHAnsi" w:cstheme="majorBidi"/>
            <w:b/>
            <w:bCs/>
            <w:noProof/>
            <w:color w:val="2F5496" w:themeColor="accent1" w:themeShade="BF"/>
            <w:sz w:val="32"/>
            <w:szCs w:val="32"/>
          </w:rPr>
          <w:lastRenderedPageBreak/>
          <w:drawing>
            <wp:inline distT="0" distB="0" distL="0" distR="0" wp14:anchorId="56593975" wp14:editId="28CC925B">
              <wp:extent cx="5155197" cy="1942011"/>
              <wp:effectExtent l="0" t="0" r="1270" b="127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92736" cy="1956152"/>
                      </a:xfrm>
                      <a:prstGeom prst="rect">
                        <a:avLst/>
                      </a:prstGeom>
                    </pic:spPr>
                  </pic:pic>
                </a:graphicData>
              </a:graphic>
            </wp:inline>
          </w:drawing>
        </w:r>
      </w:del>
      <w:ins w:id="1041" w:author="Grace Yuan" w:date="2022-02-12T13:50:00Z">
        <w:r w:rsidR="00383403">
          <w:rPr>
            <w:noProof/>
          </w:rPr>
          <w:drawing>
            <wp:inline distT="0" distB="0" distL="0" distR="0" wp14:anchorId="06444473" wp14:editId="3DF344B5">
              <wp:extent cx="5943600" cy="4157980"/>
              <wp:effectExtent l="0" t="0" r="0" b="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157980"/>
                      </a:xfrm>
                      <a:prstGeom prst="rect">
                        <a:avLst/>
                      </a:prstGeom>
                    </pic:spPr>
                  </pic:pic>
                </a:graphicData>
              </a:graphic>
            </wp:inline>
          </w:drawing>
        </w:r>
      </w:ins>
    </w:p>
    <w:p w14:paraId="7F6D8E25" w14:textId="49A1E537" w:rsidR="009637D9" w:rsidRDefault="009637D9" w:rsidP="009637D9">
      <w:pPr>
        <w:pStyle w:val="Caption"/>
      </w:pPr>
      <w:bookmarkStart w:id="1042" w:name="_Toc95651829"/>
      <w:r>
        <w:t xml:space="preserve">Figure </w:t>
      </w:r>
      <w:r>
        <w:fldChar w:fldCharType="begin"/>
      </w:r>
      <w:r>
        <w:instrText>SEQ Figure \* ARABIC</w:instrText>
      </w:r>
      <w:r>
        <w:fldChar w:fldCharType="separate"/>
      </w:r>
      <w:ins w:id="1043" w:author="Grace Yuan" w:date="2022-02-13T13:21:00Z">
        <w:r w:rsidR="009A7AC8">
          <w:rPr>
            <w:noProof/>
          </w:rPr>
          <w:t>35</w:t>
        </w:r>
      </w:ins>
      <w:del w:id="1044" w:author="Grace Yuan" w:date="2022-02-12T12:57:00Z">
        <w:r w:rsidR="00465C0B" w:rsidDel="00B451D2">
          <w:rPr>
            <w:noProof/>
          </w:rPr>
          <w:delText>33</w:delText>
        </w:r>
      </w:del>
      <w:r>
        <w:fldChar w:fldCharType="end"/>
      </w:r>
      <w:r>
        <w:t xml:space="preserve"> - Fork the notebook to start editing</w:t>
      </w:r>
      <w:bookmarkEnd w:id="1042"/>
    </w:p>
    <w:p w14:paraId="7847DEB4" w14:textId="77777777" w:rsidR="00DA4006" w:rsidRDefault="00DA4006" w:rsidP="00D10869"/>
    <w:p w14:paraId="5729B0B1" w14:textId="24AFEFD2" w:rsidR="00D10869" w:rsidRDefault="00D10869" w:rsidP="00D10869">
      <w:r>
        <w:t xml:space="preserve">To replace the data set used in current graph, click on the paper click </w:t>
      </w:r>
      <w:commentRangeStart w:id="1045"/>
      <w:r>
        <w:t>icon</w:t>
      </w:r>
      <w:commentRangeEnd w:id="1045"/>
      <w:r w:rsidR="00F84F1B">
        <w:rPr>
          <w:rStyle w:val="CommentReference"/>
        </w:rPr>
        <w:commentReference w:id="1045"/>
      </w:r>
      <w:r>
        <w:t xml:space="preserve"> on the right and replace the csv file. </w:t>
      </w:r>
      <w:r w:rsidR="00DA4006">
        <w:t xml:space="preserve">For the graph to work, the data set needs to remain the same format as the csv that is </w:t>
      </w:r>
      <w:r w:rsidR="00722F9E">
        <w:t xml:space="preserve">currently </w:t>
      </w:r>
      <w:r w:rsidR="00DA4006">
        <w:t>being used.</w:t>
      </w:r>
    </w:p>
    <w:p w14:paraId="56EC6B04" w14:textId="77777777" w:rsidR="00D10869" w:rsidRDefault="00D10869" w:rsidP="00D10869"/>
    <w:p w14:paraId="59D61724" w14:textId="645DD815" w:rsidR="00D10869" w:rsidRDefault="00383403" w:rsidP="00D10869">
      <w:pPr>
        <w:jc w:val="center"/>
      </w:pPr>
      <w:ins w:id="1046" w:author="Grace Yuan" w:date="2022-02-12T13:51:00Z">
        <w:r>
          <w:rPr>
            <w:noProof/>
          </w:rPr>
          <w:drawing>
            <wp:inline distT="0" distB="0" distL="0" distR="0" wp14:anchorId="7F37979C" wp14:editId="799D462E">
              <wp:extent cx="2682158" cy="243894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92109" cy="2447989"/>
                      </a:xfrm>
                      <a:prstGeom prst="rect">
                        <a:avLst/>
                      </a:prstGeom>
                    </pic:spPr>
                  </pic:pic>
                </a:graphicData>
              </a:graphic>
            </wp:inline>
          </w:drawing>
        </w:r>
      </w:ins>
      <w:del w:id="1047" w:author="Grace Yuan" w:date="2022-02-12T13:51:00Z">
        <w:r w:rsidR="00D10869" w:rsidDel="00383403">
          <w:rPr>
            <w:noProof/>
          </w:rPr>
          <w:drawing>
            <wp:inline distT="0" distB="0" distL="0" distR="0" wp14:anchorId="70DBA1CB" wp14:editId="74D2AD91">
              <wp:extent cx="2763883" cy="2435359"/>
              <wp:effectExtent l="0" t="0" r="5080" b="31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96548" cy="2464142"/>
                      </a:xfrm>
                      <a:prstGeom prst="rect">
                        <a:avLst/>
                      </a:prstGeom>
                    </pic:spPr>
                  </pic:pic>
                </a:graphicData>
              </a:graphic>
            </wp:inline>
          </w:drawing>
        </w:r>
      </w:del>
    </w:p>
    <w:p w14:paraId="09A7DC5B" w14:textId="3867DA7B" w:rsidR="00DA4006" w:rsidRDefault="00DA4006" w:rsidP="00DA4006">
      <w:pPr>
        <w:pStyle w:val="Caption"/>
      </w:pPr>
      <w:bookmarkStart w:id="1048" w:name="_Toc95651830"/>
      <w:r>
        <w:t xml:space="preserve">Figure </w:t>
      </w:r>
      <w:r>
        <w:fldChar w:fldCharType="begin"/>
      </w:r>
      <w:r>
        <w:instrText>SEQ Figure \* ARABIC</w:instrText>
      </w:r>
      <w:r>
        <w:fldChar w:fldCharType="separate"/>
      </w:r>
      <w:ins w:id="1049" w:author="Grace Yuan" w:date="2022-02-13T13:21:00Z">
        <w:r w:rsidR="009A7AC8">
          <w:rPr>
            <w:noProof/>
          </w:rPr>
          <w:t>36</w:t>
        </w:r>
      </w:ins>
      <w:del w:id="1050" w:author="Grace Yuan" w:date="2022-02-12T12:57:00Z">
        <w:r w:rsidR="00465C0B" w:rsidDel="00B451D2">
          <w:rPr>
            <w:noProof/>
          </w:rPr>
          <w:delText>34</w:delText>
        </w:r>
      </w:del>
      <w:r>
        <w:fldChar w:fldCharType="end"/>
      </w:r>
      <w:r>
        <w:t xml:space="preserve"> - Replace the data</w:t>
      </w:r>
      <w:bookmarkEnd w:id="1048"/>
    </w:p>
    <w:p w14:paraId="10BF757C" w14:textId="77777777" w:rsidR="00D10869" w:rsidRPr="00D10869" w:rsidRDefault="00D10869" w:rsidP="00D10869">
      <w:pPr>
        <w:jc w:val="center"/>
      </w:pPr>
    </w:p>
    <w:p w14:paraId="72687E07" w14:textId="0F64B829" w:rsidR="00277938" w:rsidRDefault="00277938" w:rsidP="00277938">
      <w:pPr>
        <w:pStyle w:val="Heading1"/>
      </w:pPr>
      <w:bookmarkStart w:id="1051" w:name="_Toc95650224"/>
      <w:r>
        <w:t>Assets</w:t>
      </w:r>
      <w:bookmarkEnd w:id="1051"/>
    </w:p>
    <w:p w14:paraId="0925D1C9" w14:textId="46211C0B" w:rsidR="009637D9" w:rsidRDefault="00277938" w:rsidP="00277938">
      <w:r>
        <w:t xml:space="preserve">We summarized </w:t>
      </w:r>
      <w:del w:id="1052" w:author="Bowes, Jeremy" w:date="2022-02-11T15:43:00Z">
        <w:r w:rsidDel="00F84F1B">
          <w:delText xml:space="preserve">an excel sheet with </w:delText>
        </w:r>
      </w:del>
      <w:r>
        <w:t>all the assets and library used in the code</w:t>
      </w:r>
      <w:ins w:id="1053" w:author="Bowes, Jeremy" w:date="2022-02-11T15:43:00Z">
        <w:r w:rsidR="00F84F1B">
          <w:t xml:space="preserve"> </w:t>
        </w:r>
      </w:ins>
      <w:ins w:id="1054" w:author="Bowes, Jeremy" w:date="2022-02-11T15:44:00Z">
        <w:r w:rsidR="00F84F1B">
          <w:t>in an excel spread sheet</w:t>
        </w:r>
      </w:ins>
      <w:r>
        <w:t xml:space="preserve">. </w:t>
      </w:r>
      <w:r w:rsidR="009637D9">
        <w:t>The attached files can be found in the corresponding folders: green – “/data”</w:t>
      </w:r>
      <w:ins w:id="1055" w:author="Bowes, Jeremy" w:date="2022-02-11T15:45:00Z">
        <w:r w:rsidR="00F84F1B">
          <w:t xml:space="preserve"> files</w:t>
        </w:r>
      </w:ins>
      <w:r w:rsidR="009637D9">
        <w:t>; pink – “/image”</w:t>
      </w:r>
      <w:ins w:id="1056" w:author="Bowes, Jeremy" w:date="2022-02-11T15:45:00Z">
        <w:r w:rsidR="00F84F1B">
          <w:t xml:space="preserve"> files, and the</w:t>
        </w:r>
      </w:ins>
      <w:del w:id="1057" w:author="Bowes, Jeremy" w:date="2022-02-11T15:45:00Z">
        <w:r w:rsidR="009637D9" w:rsidDel="00F84F1B">
          <w:delText>.</w:delText>
        </w:r>
      </w:del>
      <w:r w:rsidR="009637D9">
        <w:t xml:space="preserve"> </w:t>
      </w:r>
      <w:del w:id="1058" w:author="Bowes, Jeremy" w:date="2022-02-11T15:45:00Z">
        <w:r w:rsidR="009637D9" w:rsidDel="00F84F1B">
          <w:delText xml:space="preserve">The </w:delText>
        </w:r>
      </w:del>
      <w:r w:rsidR="009637D9">
        <w:t xml:space="preserve">blue items are external libraries or </w:t>
      </w:r>
      <w:proofErr w:type="spellStart"/>
      <w:r w:rsidR="009637D9">
        <w:t>Mapbox</w:t>
      </w:r>
      <w:proofErr w:type="spellEnd"/>
      <w:r w:rsidR="009637D9">
        <w:t xml:space="preserve"> tile sets. </w:t>
      </w:r>
    </w:p>
    <w:p w14:paraId="67C51933" w14:textId="2DA40A24" w:rsidR="00277938" w:rsidRPr="00277938" w:rsidRDefault="009637D9" w:rsidP="00277938">
      <w:r>
        <w:t xml:space="preserve"> </w:t>
      </w:r>
    </w:p>
    <w:p w14:paraId="3E945A0E" w14:textId="3B1282CA" w:rsidR="00277938" w:rsidRDefault="000A32F2" w:rsidP="00277938">
      <w:pPr>
        <w:jc w:val="center"/>
      </w:pPr>
      <w:ins w:id="1059" w:author="Grace Yuan" w:date="2022-02-12T14:02:00Z">
        <w:r>
          <w:rPr>
            <w:noProof/>
          </w:rPr>
          <w:drawing>
            <wp:inline distT="0" distB="0" distL="0" distR="0" wp14:anchorId="5030551A" wp14:editId="724EBA5E">
              <wp:extent cx="5869305" cy="65042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68">
                        <a:extLst>
                          <a:ext uri="{28A0092B-C50C-407E-A947-70E740481C1C}">
                            <a14:useLocalDpi xmlns:a14="http://schemas.microsoft.com/office/drawing/2010/main" val="0"/>
                          </a:ext>
                        </a:extLst>
                      </a:blip>
                      <a:srcRect l="5956" t="5369" r="5522" b="18829"/>
                      <a:stretch/>
                    </pic:blipFill>
                    <pic:spPr bwMode="auto">
                      <a:xfrm>
                        <a:off x="0" y="0"/>
                        <a:ext cx="5878514" cy="6514437"/>
                      </a:xfrm>
                      <a:prstGeom prst="rect">
                        <a:avLst/>
                      </a:prstGeom>
                      <a:ln>
                        <a:noFill/>
                      </a:ln>
                      <a:extLst>
                        <a:ext uri="{53640926-AAD7-44D8-BBD7-CCE9431645EC}">
                          <a14:shadowObscured xmlns:a14="http://schemas.microsoft.com/office/drawing/2010/main"/>
                        </a:ext>
                      </a:extLst>
                    </pic:spPr>
                  </pic:pic>
                </a:graphicData>
              </a:graphic>
            </wp:inline>
          </w:drawing>
        </w:r>
      </w:ins>
      <w:del w:id="1060" w:author="Grace Yuan" w:date="2022-02-12T14:02:00Z">
        <w:r w:rsidR="00277938" w:rsidDel="000A32F2">
          <w:rPr>
            <w:noProof/>
          </w:rPr>
          <w:drawing>
            <wp:inline distT="0" distB="0" distL="0" distR="0" wp14:anchorId="6EC0D6E7" wp14:editId="2C81037B">
              <wp:extent cx="5225143" cy="54503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9">
                        <a:extLst>
                          <a:ext uri="{28A0092B-C50C-407E-A947-70E740481C1C}">
                            <a14:useLocalDpi xmlns:a14="http://schemas.microsoft.com/office/drawing/2010/main" val="0"/>
                          </a:ext>
                        </a:extLst>
                      </a:blip>
                      <a:srcRect l="6155" t="5435" r="5914" b="23690"/>
                      <a:stretch/>
                    </pic:blipFill>
                    <pic:spPr bwMode="auto">
                      <a:xfrm>
                        <a:off x="0" y="0"/>
                        <a:ext cx="5226288" cy="5451547"/>
                      </a:xfrm>
                      <a:prstGeom prst="rect">
                        <a:avLst/>
                      </a:prstGeom>
                      <a:ln>
                        <a:noFill/>
                      </a:ln>
                      <a:extLst>
                        <a:ext uri="{53640926-AAD7-44D8-BBD7-CCE9431645EC}">
                          <a14:shadowObscured xmlns:a14="http://schemas.microsoft.com/office/drawing/2010/main"/>
                        </a:ext>
                      </a:extLst>
                    </pic:spPr>
                  </pic:pic>
                </a:graphicData>
              </a:graphic>
            </wp:inline>
          </w:drawing>
        </w:r>
      </w:del>
    </w:p>
    <w:p w14:paraId="5E651678" w14:textId="51E29DA0" w:rsidR="009637D9" w:rsidRDefault="009637D9" w:rsidP="009637D9">
      <w:pPr>
        <w:pStyle w:val="Caption"/>
        <w:rPr>
          <w:ins w:id="1061" w:author="Bowes, Jeremy" w:date="2022-02-11T15:46:00Z"/>
        </w:rPr>
      </w:pPr>
      <w:bookmarkStart w:id="1062" w:name="_Toc95651831"/>
      <w:r>
        <w:t xml:space="preserve">Figure </w:t>
      </w:r>
      <w:r>
        <w:fldChar w:fldCharType="begin"/>
      </w:r>
      <w:r>
        <w:instrText>SEQ Figure \* ARABIC</w:instrText>
      </w:r>
      <w:r>
        <w:fldChar w:fldCharType="separate"/>
      </w:r>
      <w:ins w:id="1063" w:author="Grace Yuan" w:date="2022-02-13T13:21:00Z">
        <w:r w:rsidR="009A7AC8">
          <w:rPr>
            <w:noProof/>
          </w:rPr>
          <w:t>37</w:t>
        </w:r>
      </w:ins>
      <w:del w:id="1064" w:author="Grace Yuan" w:date="2022-02-12T12:57:00Z">
        <w:r w:rsidR="00465C0B" w:rsidDel="00B451D2">
          <w:rPr>
            <w:noProof/>
          </w:rPr>
          <w:delText>35</w:delText>
        </w:r>
      </w:del>
      <w:r>
        <w:fldChar w:fldCharType="end"/>
      </w:r>
      <w:r>
        <w:t xml:space="preserve"> </w:t>
      </w:r>
      <w:r w:rsidR="00E159C7">
        <w:t>-</w:t>
      </w:r>
      <w:r>
        <w:t xml:space="preserve"> </w:t>
      </w:r>
      <w:r w:rsidR="00E159C7">
        <w:t xml:space="preserve">Asset </w:t>
      </w:r>
      <w:r>
        <w:t>overview</w:t>
      </w:r>
      <w:ins w:id="1065" w:author="Bowes, Jeremy" w:date="2022-02-11T15:45:00Z">
        <w:r w:rsidR="0077372C">
          <w:t xml:space="preserve"> in Excel </w:t>
        </w:r>
        <w:commentRangeStart w:id="1066"/>
        <w:r w:rsidR="0077372C">
          <w:t>spreadsheet</w:t>
        </w:r>
      </w:ins>
      <w:commentRangeEnd w:id="1066"/>
      <w:ins w:id="1067" w:author="Bowes, Jeremy" w:date="2022-02-11T15:46:00Z">
        <w:r w:rsidR="0077372C">
          <w:rPr>
            <w:rStyle w:val="CommentReference"/>
            <w:i w:val="0"/>
            <w:iCs w:val="0"/>
            <w:color w:val="auto"/>
          </w:rPr>
          <w:commentReference w:id="1066"/>
        </w:r>
        <w:bookmarkEnd w:id="1062"/>
      </w:ins>
    </w:p>
    <w:p w14:paraId="7537DFB8" w14:textId="7B00C433" w:rsidR="0077372C" w:rsidRDefault="0077372C" w:rsidP="0077372C">
      <w:pPr>
        <w:rPr>
          <w:ins w:id="1068" w:author="Bowes, Jeremy" w:date="2022-02-11T15:46:00Z"/>
        </w:rPr>
      </w:pPr>
    </w:p>
    <w:p w14:paraId="5456AC88" w14:textId="72ACB0EF" w:rsidR="00F05D4E" w:rsidRDefault="003F5189" w:rsidP="00F05D4E">
      <w:pPr>
        <w:pStyle w:val="Heading1"/>
      </w:pPr>
      <w:bookmarkStart w:id="1069" w:name="_Toc95650225"/>
      <w:r>
        <w:t>Access the Prototype</w:t>
      </w:r>
      <w:bookmarkEnd w:id="1069"/>
      <w:r w:rsidR="00F05D4E">
        <w:t xml:space="preserve"> </w:t>
      </w:r>
    </w:p>
    <w:p w14:paraId="7464DFE3" w14:textId="37578EB5" w:rsidR="00F05D4E" w:rsidRDefault="00631B29" w:rsidP="00631B29">
      <w:pPr>
        <w:pStyle w:val="Heading2"/>
      </w:pPr>
      <w:bookmarkStart w:id="1070" w:name="_Toc95650226"/>
      <w:del w:id="1071" w:author="Grace Yuan" w:date="2022-02-13T13:33:00Z">
        <w:r w:rsidDel="00C13852">
          <w:delText>Host the HTMLs</w:delText>
        </w:r>
      </w:del>
      <w:bookmarkEnd w:id="1070"/>
      <w:ins w:id="1072" w:author="Grace Yuan" w:date="2022-02-13T13:33:00Z">
        <w:r w:rsidR="00C13852">
          <w:t>Download as Interactive Prototype</w:t>
        </w:r>
      </w:ins>
    </w:p>
    <w:p w14:paraId="5D2BFF54" w14:textId="3AEB2F8C" w:rsidR="00631B29" w:rsidRDefault="003049FF" w:rsidP="00631B29">
      <w:pPr>
        <w:rPr>
          <w:ins w:id="1073" w:author="Grace Yuan" w:date="2022-02-13T13:38:00Z"/>
        </w:rPr>
      </w:pPr>
      <w:ins w:id="1074" w:author="Grace Yuan" w:date="2022-02-13T13:34:00Z">
        <w:r>
          <w:t xml:space="preserve">The prototype package can be downloaded or forked on </w:t>
        </w:r>
        <w:proofErr w:type="spellStart"/>
        <w:r>
          <w:t>github</w:t>
        </w:r>
        <w:proofErr w:type="spellEnd"/>
        <w:r>
          <w:t xml:space="preserve">: </w:t>
        </w:r>
        <w:r>
          <w:fldChar w:fldCharType="begin"/>
        </w:r>
        <w:r>
          <w:instrText xml:space="preserve"> HYPERLINK "</w:instrText>
        </w:r>
        <w:r w:rsidRPr="003049FF">
          <w:instrText>https://github.com/graceyuanjq/CUTRIC-Burlington-Prototypes</w:instrText>
        </w:r>
        <w:r>
          <w:instrText xml:space="preserve">" </w:instrText>
        </w:r>
        <w:r>
          <w:fldChar w:fldCharType="separate"/>
        </w:r>
        <w:r w:rsidRPr="000A47F5">
          <w:rPr>
            <w:rStyle w:val="Hyperlink"/>
          </w:rPr>
          <w:t>https://github.com/graceyuanjq/CUTRIC-Burlington-Prototypes</w:t>
        </w:r>
        <w:r>
          <w:fldChar w:fldCharType="end"/>
        </w:r>
        <w:r>
          <w:t xml:space="preserve">. </w:t>
        </w:r>
      </w:ins>
      <w:ins w:id="1075" w:author="Grace Yuan" w:date="2022-02-13T13:37:00Z">
        <w:r w:rsidR="00C05D68">
          <w:t>Th</w:t>
        </w:r>
      </w:ins>
      <w:ins w:id="1076" w:author="Grace Yuan" w:date="2022-02-13T13:38:00Z">
        <w:r w:rsidR="00C05D68">
          <w:t>is</w:t>
        </w:r>
      </w:ins>
      <w:ins w:id="1077" w:author="Grace Yuan" w:date="2022-02-13T13:37:00Z">
        <w:r w:rsidR="00C05D68">
          <w:t xml:space="preserve"> documentation word</w:t>
        </w:r>
      </w:ins>
      <w:ins w:id="1078" w:author="Grace Yuan" w:date="2022-02-13T13:38:00Z">
        <w:r w:rsidR="00C05D68">
          <w:t xml:space="preserve"> doc can be found in the Documentations folder.</w:t>
        </w:r>
      </w:ins>
    </w:p>
    <w:p w14:paraId="6B8BDC02" w14:textId="77777777" w:rsidR="00C05D68" w:rsidRDefault="00C05D68" w:rsidP="00631B29">
      <w:pPr>
        <w:rPr>
          <w:ins w:id="1079" w:author="Grace Yuan" w:date="2022-02-13T13:25:00Z"/>
        </w:rPr>
      </w:pPr>
    </w:p>
    <w:p w14:paraId="1938E792" w14:textId="7689666C" w:rsidR="00C13852" w:rsidRDefault="003049FF" w:rsidP="00631B29">
      <w:pPr>
        <w:rPr>
          <w:ins w:id="1080" w:author="Grace Yuan" w:date="2022-02-13T13:35:00Z"/>
        </w:rPr>
      </w:pPr>
      <w:ins w:id="1081" w:author="Grace Yuan" w:date="2022-02-13T13:33:00Z">
        <w:r>
          <w:rPr>
            <w:noProof/>
          </w:rPr>
          <w:drawing>
            <wp:inline distT="0" distB="0" distL="0" distR="0" wp14:anchorId="7BAC33B5" wp14:editId="5149B7AD">
              <wp:extent cx="5943600" cy="2762250"/>
              <wp:effectExtent l="0" t="0" r="0" b="635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ins>
    </w:p>
    <w:p w14:paraId="102B39B2" w14:textId="65DF8700" w:rsidR="003049FF" w:rsidRDefault="003049FF" w:rsidP="003049FF">
      <w:pPr>
        <w:pStyle w:val="Caption"/>
        <w:pPrChange w:id="1082" w:author="Grace Yuan" w:date="2022-02-13T13:35:00Z">
          <w:pPr/>
        </w:pPrChange>
      </w:pPr>
      <w:bookmarkStart w:id="1083" w:name="_Toc95651832"/>
      <w:ins w:id="1084" w:author="Grace Yuan" w:date="2022-02-13T13:35:00Z">
        <w:r>
          <w:t xml:space="preserve">Figure </w:t>
        </w:r>
        <w:r>
          <w:fldChar w:fldCharType="begin"/>
        </w:r>
        <w:r>
          <w:instrText xml:space="preserve"> SEQ Figure \* ARABIC </w:instrText>
        </w:r>
      </w:ins>
      <w:r>
        <w:fldChar w:fldCharType="separate"/>
      </w:r>
      <w:ins w:id="1085" w:author="Grace Yuan" w:date="2022-02-13T13:35:00Z">
        <w:r>
          <w:rPr>
            <w:noProof/>
          </w:rPr>
          <w:t>38</w:t>
        </w:r>
        <w:r>
          <w:fldChar w:fldCharType="end"/>
        </w:r>
        <w:r>
          <w:t xml:space="preserve"> </w:t>
        </w:r>
      </w:ins>
      <w:ins w:id="1086" w:author="Grace Yuan" w:date="2022-02-13T13:38:00Z">
        <w:r w:rsidR="00C05D68">
          <w:t>–</w:t>
        </w:r>
      </w:ins>
      <w:ins w:id="1087" w:author="Grace Yuan" w:date="2022-02-13T13:35:00Z">
        <w:r>
          <w:t xml:space="preserve"> </w:t>
        </w:r>
        <w:proofErr w:type="spellStart"/>
        <w:r>
          <w:t>Github</w:t>
        </w:r>
        <w:proofErr w:type="spellEnd"/>
        <w:r>
          <w:t xml:space="preserve"> package</w:t>
        </w:r>
      </w:ins>
      <w:bookmarkEnd w:id="1083"/>
    </w:p>
    <w:p w14:paraId="3484BBED" w14:textId="77777777" w:rsidR="00C05D68" w:rsidRDefault="00C05D68">
      <w:pPr>
        <w:pStyle w:val="Heading2"/>
        <w:rPr>
          <w:ins w:id="1088" w:author="Grace Yuan" w:date="2022-02-13T13:38:00Z"/>
        </w:rPr>
      </w:pPr>
      <w:bookmarkStart w:id="1089" w:name="_Toc95650227"/>
    </w:p>
    <w:p w14:paraId="5216932B" w14:textId="6AD97C5C" w:rsidR="00631B29" w:rsidRPr="00631B29" w:rsidRDefault="00631B29">
      <w:pPr>
        <w:pStyle w:val="Heading2"/>
        <w:pPrChange w:id="1090" w:author="Grace Yuan" w:date="2022-02-13T12:49:00Z">
          <w:pPr/>
        </w:pPrChange>
      </w:pPr>
      <w:r>
        <w:t>Download As PDFs or Images</w:t>
      </w:r>
      <w:bookmarkEnd w:id="1089"/>
    </w:p>
    <w:p w14:paraId="53211144" w14:textId="78575628" w:rsidR="00F164FC" w:rsidRDefault="00631B29">
      <w:r>
        <w:t xml:space="preserve">To download the prototype </w:t>
      </w:r>
      <w:r w:rsidR="003311BC">
        <w:t xml:space="preserve">as static pdfs or images, we recommend using a free Google Chrome extension called </w:t>
      </w:r>
      <w:proofErr w:type="spellStart"/>
      <w:r w:rsidR="003311BC">
        <w:t>GoFullPage</w:t>
      </w:r>
      <w:proofErr w:type="spellEnd"/>
      <w:r w:rsidR="003311BC">
        <w:t>. (</w:t>
      </w:r>
      <w:hyperlink r:id="rId71" w:history="1">
        <w:r w:rsidR="003311BC" w:rsidRPr="000A47F5">
          <w:rPr>
            <w:rStyle w:val="Hyperlink"/>
          </w:rPr>
          <w:t>https://chrome.google.com/webstore/detail/gofullpage-full-page-scre/fdpohaocaechififmbbbbbknoalclacl?hl=en</w:t>
        </w:r>
      </w:hyperlink>
      <w:r w:rsidR="003311BC">
        <w:t>)</w:t>
      </w:r>
      <w:r w:rsidR="00F164FC">
        <w:t xml:space="preserve"> After adding the extension to Chrome, </w:t>
      </w:r>
      <w:r w:rsidR="00C061BE">
        <w:t xml:space="preserve">open the prototype in Google Chrome, click on the puzzle icon in the right top corner of the task bar to access all extensions, and click on </w:t>
      </w:r>
      <w:proofErr w:type="spellStart"/>
      <w:r w:rsidR="00C061BE">
        <w:t>GoFullPage</w:t>
      </w:r>
      <w:proofErr w:type="spellEnd"/>
      <w:r w:rsidR="00C061BE">
        <w:t xml:space="preserve"> to capture the current web page.</w:t>
      </w:r>
    </w:p>
    <w:p w14:paraId="25ACD1F1" w14:textId="77777777" w:rsidR="00C061BE" w:rsidRDefault="00C061BE"/>
    <w:p w14:paraId="793B04F1" w14:textId="47BAC44D" w:rsidR="00F164FC" w:rsidRDefault="00F164FC" w:rsidP="00F164FC">
      <w:pPr>
        <w:jc w:val="center"/>
      </w:pPr>
      <w:r>
        <w:rPr>
          <w:noProof/>
        </w:rPr>
        <w:lastRenderedPageBreak/>
        <w:drawing>
          <wp:inline distT="0" distB="0" distL="0" distR="0" wp14:anchorId="62D31CC1" wp14:editId="3BF37045">
            <wp:extent cx="3417392" cy="198734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33658" cy="1996804"/>
                    </a:xfrm>
                    <a:prstGeom prst="rect">
                      <a:avLst/>
                    </a:prstGeom>
                  </pic:spPr>
                </pic:pic>
              </a:graphicData>
            </a:graphic>
          </wp:inline>
        </w:drawing>
      </w:r>
    </w:p>
    <w:p w14:paraId="63098C92" w14:textId="07505335" w:rsidR="00C061BE" w:rsidRDefault="00C061BE">
      <w:pPr>
        <w:pStyle w:val="Caption"/>
        <w:pPrChange w:id="1091" w:author="Grace Yuan" w:date="2022-02-13T13:07:00Z">
          <w:pPr/>
        </w:pPrChange>
      </w:pPr>
      <w:bookmarkStart w:id="1092" w:name="_Toc95651833"/>
      <w:r>
        <w:t xml:space="preserve">Figure </w:t>
      </w:r>
      <w:del w:id="1093" w:author="Grace Yuan" w:date="2022-02-13T13:21:00Z">
        <w:r w:rsidDel="009A7AC8">
          <w:fldChar w:fldCharType="begin"/>
        </w:r>
        <w:r w:rsidDel="009A7AC8">
          <w:delInstrText xml:space="preserve"> SEQ Figure \* ARABIC </w:delInstrText>
        </w:r>
        <w:r w:rsidDel="009A7AC8">
          <w:fldChar w:fldCharType="separate"/>
        </w:r>
        <w:r w:rsidDel="009A7AC8">
          <w:rPr>
            <w:noProof/>
          </w:rPr>
          <w:delText>36</w:delText>
        </w:r>
        <w:r w:rsidDel="009A7AC8">
          <w:fldChar w:fldCharType="end"/>
        </w:r>
        <w:r w:rsidDel="009A7AC8">
          <w:delText xml:space="preserve"> </w:delText>
        </w:r>
      </w:del>
      <w:ins w:id="1094" w:author="Grace Yuan" w:date="2022-02-13T13:21:00Z">
        <w:r w:rsidR="009A7AC8">
          <w:fldChar w:fldCharType="begin"/>
        </w:r>
        <w:r w:rsidR="009A7AC8">
          <w:instrText xml:space="preserve"> SEQ Figure \* ARABIC </w:instrText>
        </w:r>
        <w:r w:rsidR="009A7AC8">
          <w:fldChar w:fldCharType="separate"/>
        </w:r>
        <w:r w:rsidR="009A7AC8">
          <w:rPr>
            <w:noProof/>
          </w:rPr>
          <w:t>3</w:t>
        </w:r>
      </w:ins>
      <w:ins w:id="1095" w:author="Grace Yuan" w:date="2022-02-13T13:35:00Z">
        <w:r w:rsidR="003049FF">
          <w:rPr>
            <w:noProof/>
          </w:rPr>
          <w:t>9</w:t>
        </w:r>
      </w:ins>
      <w:ins w:id="1096" w:author="Grace Yuan" w:date="2022-02-13T13:21:00Z">
        <w:r w:rsidR="009A7AC8">
          <w:fldChar w:fldCharType="end"/>
        </w:r>
        <w:r w:rsidR="009A7AC8">
          <w:t xml:space="preserve"> </w:t>
        </w:r>
      </w:ins>
      <w:r>
        <w:t xml:space="preserve">– </w:t>
      </w:r>
      <w:proofErr w:type="spellStart"/>
      <w:r>
        <w:t>GoFullPage</w:t>
      </w:r>
      <w:proofErr w:type="spellEnd"/>
      <w:r>
        <w:t xml:space="preserve"> extension on Google Chrome</w:t>
      </w:r>
      <w:bookmarkEnd w:id="1092"/>
    </w:p>
    <w:p w14:paraId="4D631A82" w14:textId="77777777" w:rsidR="00C061BE" w:rsidRDefault="00C061BE"/>
    <w:p w14:paraId="5617CB82" w14:textId="10E5726B" w:rsidR="003311BC" w:rsidRDefault="00F164FC">
      <w:proofErr w:type="spellStart"/>
      <w:r>
        <w:t>GoFul</w:t>
      </w:r>
      <w:r w:rsidR="00C061BE">
        <w:t>l</w:t>
      </w:r>
      <w:r>
        <w:t>Page</w:t>
      </w:r>
      <w:proofErr w:type="spellEnd"/>
      <w:r>
        <w:t xml:space="preserve"> </w:t>
      </w:r>
      <w:r w:rsidR="003311BC">
        <w:t>let</w:t>
      </w:r>
      <w:r>
        <w:t>s</w:t>
      </w:r>
      <w:r w:rsidR="003311BC">
        <w:t xml:space="preserve"> the user to download the full length of a HTML page as either pdf or image. </w:t>
      </w:r>
      <w:r>
        <w:t>These can be used for presentations or documentations.</w:t>
      </w:r>
    </w:p>
    <w:p w14:paraId="1A8D9957" w14:textId="77777777" w:rsidR="00C061BE" w:rsidRDefault="00C061BE"/>
    <w:p w14:paraId="7F6A8FDF" w14:textId="414E2C8F" w:rsidR="003F5189" w:rsidRDefault="00C05D68" w:rsidP="003311BC">
      <w:pPr>
        <w:jc w:val="center"/>
      </w:pPr>
      <w:ins w:id="1097" w:author="Grace Yuan" w:date="2022-02-13T13:37:00Z">
        <w:r>
          <w:rPr>
            <w:noProof/>
          </w:rPr>
          <w:drawing>
            <wp:inline distT="0" distB="0" distL="0" distR="0" wp14:anchorId="6F1030E7" wp14:editId="42E916F3">
              <wp:extent cx="2590800" cy="1295400"/>
              <wp:effectExtent l="0" t="0" r="0" b="0"/>
              <wp:docPr id="63" name="Picture 6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2601868" cy="1300934"/>
                      </a:xfrm>
                      <a:prstGeom prst="rect">
                        <a:avLst/>
                      </a:prstGeom>
                    </pic:spPr>
                  </pic:pic>
                </a:graphicData>
              </a:graphic>
            </wp:inline>
          </w:drawing>
        </w:r>
      </w:ins>
      <w:del w:id="1098" w:author="Grace Yuan" w:date="2022-02-13T13:37:00Z">
        <w:r w:rsidR="003311BC" w:rsidRPr="003311BC" w:rsidDel="00C05D68">
          <w:rPr>
            <w:noProof/>
          </w:rPr>
          <w:drawing>
            <wp:inline distT="0" distB="0" distL="0" distR="0" wp14:anchorId="417A51AA" wp14:editId="434B58AD">
              <wp:extent cx="2485502" cy="1248697"/>
              <wp:effectExtent l="0" t="0" r="381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74"/>
                      <a:stretch>
                        <a:fillRect/>
                      </a:stretch>
                    </pic:blipFill>
                    <pic:spPr>
                      <a:xfrm>
                        <a:off x="0" y="0"/>
                        <a:ext cx="2490579" cy="1251248"/>
                      </a:xfrm>
                      <a:prstGeom prst="rect">
                        <a:avLst/>
                      </a:prstGeom>
                    </pic:spPr>
                  </pic:pic>
                </a:graphicData>
              </a:graphic>
            </wp:inline>
          </w:drawing>
        </w:r>
      </w:del>
    </w:p>
    <w:p w14:paraId="7A15DB74" w14:textId="5412D34E" w:rsidR="003311BC" w:rsidRDefault="003311BC" w:rsidP="003311BC">
      <w:pPr>
        <w:jc w:val="center"/>
      </w:pPr>
      <w:r w:rsidRPr="003311BC">
        <w:rPr>
          <w:noProof/>
        </w:rPr>
        <w:drawing>
          <wp:inline distT="0" distB="0" distL="0" distR="0" wp14:anchorId="714148A0" wp14:editId="4E672BB1">
            <wp:extent cx="5943600" cy="2875915"/>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75"/>
                    <a:stretch>
                      <a:fillRect/>
                    </a:stretch>
                  </pic:blipFill>
                  <pic:spPr>
                    <a:xfrm>
                      <a:off x="0" y="0"/>
                      <a:ext cx="5943600" cy="2875915"/>
                    </a:xfrm>
                    <a:prstGeom prst="rect">
                      <a:avLst/>
                    </a:prstGeom>
                  </pic:spPr>
                </pic:pic>
              </a:graphicData>
            </a:graphic>
          </wp:inline>
        </w:drawing>
      </w:r>
    </w:p>
    <w:p w14:paraId="03D3D7B4" w14:textId="0724317F" w:rsidR="003311BC" w:rsidRDefault="003311BC">
      <w:pPr>
        <w:jc w:val="center"/>
        <w:rPr>
          <w:ins w:id="1099" w:author="Grace Yuan" w:date="2022-02-13T13:36:00Z"/>
        </w:rPr>
      </w:pPr>
      <w:r w:rsidRPr="003311BC">
        <w:rPr>
          <w:noProof/>
        </w:rPr>
        <w:lastRenderedPageBreak/>
        <w:drawing>
          <wp:inline distT="0" distB="0" distL="0" distR="0" wp14:anchorId="67C8B6F6" wp14:editId="010B3E49">
            <wp:extent cx="5943600" cy="2947035"/>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76"/>
                    <a:stretch>
                      <a:fillRect/>
                    </a:stretch>
                  </pic:blipFill>
                  <pic:spPr>
                    <a:xfrm>
                      <a:off x="0" y="0"/>
                      <a:ext cx="5943600" cy="2947035"/>
                    </a:xfrm>
                    <a:prstGeom prst="rect">
                      <a:avLst/>
                    </a:prstGeom>
                  </pic:spPr>
                </pic:pic>
              </a:graphicData>
            </a:graphic>
          </wp:inline>
        </w:drawing>
      </w:r>
    </w:p>
    <w:p w14:paraId="128B8971" w14:textId="26E5138C" w:rsidR="00C05D68" w:rsidDel="00C05D68" w:rsidRDefault="00C05D68" w:rsidP="00C05D68">
      <w:pPr>
        <w:pStyle w:val="Caption"/>
        <w:rPr>
          <w:del w:id="1100" w:author="Grace Yuan" w:date="2022-02-13T13:36:00Z"/>
        </w:rPr>
        <w:pPrChange w:id="1101" w:author="Grace Yuan" w:date="2022-02-13T13:36:00Z">
          <w:pPr/>
        </w:pPrChange>
      </w:pPr>
      <w:ins w:id="1102" w:author="Grace Yuan" w:date="2022-02-13T13:36:00Z">
        <w:r>
          <w:t xml:space="preserve">Figure </w:t>
        </w:r>
        <w:r>
          <w:fldChar w:fldCharType="begin"/>
        </w:r>
        <w:r>
          <w:instrText xml:space="preserve"> SEQ Figure \* ARABIC </w:instrText>
        </w:r>
      </w:ins>
      <w:r>
        <w:fldChar w:fldCharType="separate"/>
      </w:r>
      <w:ins w:id="1103" w:author="Grace Yuan" w:date="2022-02-13T13:36:00Z">
        <w:r>
          <w:rPr>
            <w:noProof/>
          </w:rPr>
          <w:t>40</w:t>
        </w:r>
        <w:r>
          <w:fldChar w:fldCharType="end"/>
        </w:r>
        <w:r>
          <w:t xml:space="preserve"> </w:t>
        </w:r>
      </w:ins>
      <w:ins w:id="1104" w:author="Grace Yuan" w:date="2022-02-13T13:45:00Z">
        <w:r w:rsidR="00392392">
          <w:t>–</w:t>
        </w:r>
      </w:ins>
      <w:ins w:id="1105" w:author="Grace Yuan" w:date="2022-02-13T13:36:00Z">
        <w:r>
          <w:t xml:space="preserve"> </w:t>
        </w:r>
        <w:r w:rsidRPr="00B1266A">
          <w:t xml:space="preserve">Examples of </w:t>
        </w:r>
        <w:proofErr w:type="spellStart"/>
        <w:r w:rsidRPr="00B1266A">
          <w:t>GoFullPage</w:t>
        </w:r>
        <w:proofErr w:type="spellEnd"/>
        <w:r w:rsidRPr="00B1266A">
          <w:t xml:space="preserve"> captures</w:t>
        </w:r>
      </w:ins>
    </w:p>
    <w:p w14:paraId="59274D27" w14:textId="54E9D1A8" w:rsidR="00631B29" w:rsidRPr="00F05D4E" w:rsidDel="00C05D68" w:rsidRDefault="00C061BE">
      <w:pPr>
        <w:pStyle w:val="Caption"/>
        <w:rPr>
          <w:del w:id="1106" w:author="Grace Yuan" w:date="2022-02-13T13:36:00Z"/>
        </w:rPr>
        <w:pPrChange w:id="1107" w:author="Grace Yuan" w:date="2022-02-13T13:08:00Z">
          <w:pPr>
            <w:pStyle w:val="Heading1"/>
          </w:pPr>
        </w:pPrChange>
      </w:pPr>
      <w:del w:id="1108" w:author="Grace Yuan" w:date="2022-02-13T13:36:00Z">
        <w:r w:rsidDel="00C05D68">
          <w:delText xml:space="preserve">Figure </w:delText>
        </w:r>
      </w:del>
      <w:del w:id="1109" w:author="Grace Yuan" w:date="2022-02-13T13:21:00Z">
        <w:r w:rsidDel="009A7AC8">
          <w:fldChar w:fldCharType="begin"/>
        </w:r>
        <w:r w:rsidDel="009A7AC8">
          <w:delInstrText xml:space="preserve"> SEQ Figure \* ARABIC </w:delInstrText>
        </w:r>
        <w:r w:rsidDel="009A7AC8">
          <w:fldChar w:fldCharType="separate"/>
        </w:r>
        <w:r w:rsidDel="009A7AC8">
          <w:rPr>
            <w:noProof/>
          </w:rPr>
          <w:delText>37</w:delText>
        </w:r>
        <w:r w:rsidDel="009A7AC8">
          <w:fldChar w:fldCharType="end"/>
        </w:r>
        <w:r w:rsidDel="009A7AC8">
          <w:delText xml:space="preserve"> </w:delText>
        </w:r>
      </w:del>
      <w:del w:id="1110" w:author="Grace Yuan" w:date="2022-02-13T13:36:00Z">
        <w:r w:rsidDel="00C05D68">
          <w:delText>- Examples of GoFullPage captures</w:delText>
        </w:r>
      </w:del>
    </w:p>
    <w:p w14:paraId="6098B440" w14:textId="77777777" w:rsidR="00C061BE" w:rsidRDefault="00C061BE" w:rsidP="00C05D68">
      <w:pPr>
        <w:pStyle w:val="Caption"/>
        <w:pPrChange w:id="1111" w:author="Grace Yuan" w:date="2022-02-13T13:36:00Z">
          <w:pPr>
            <w:pStyle w:val="Heading1"/>
          </w:pPr>
        </w:pPrChange>
      </w:pPr>
    </w:p>
    <w:p w14:paraId="25DCD070" w14:textId="77777777" w:rsidR="00C05D68" w:rsidRDefault="00C05D68" w:rsidP="00F05D4E">
      <w:pPr>
        <w:pStyle w:val="Heading1"/>
        <w:rPr>
          <w:ins w:id="1112" w:author="Grace Yuan" w:date="2022-02-13T13:36:00Z"/>
        </w:rPr>
      </w:pPr>
      <w:bookmarkStart w:id="1113" w:name="_Toc95650228"/>
    </w:p>
    <w:p w14:paraId="6773DC2D" w14:textId="53A2C142" w:rsidR="0077372C" w:rsidRDefault="00F05D4E" w:rsidP="00F05D4E">
      <w:pPr>
        <w:pStyle w:val="Heading1"/>
      </w:pPr>
      <w:r>
        <w:t>Summary</w:t>
      </w:r>
      <w:bookmarkEnd w:id="1113"/>
    </w:p>
    <w:p w14:paraId="25F132D4" w14:textId="066DA00D" w:rsidR="00F05D4E" w:rsidRPr="00F05D4E" w:rsidRDefault="00F5666E">
      <w:pPr>
        <w:pPrChange w:id="1114" w:author="Grace Yuan" w:date="2022-02-12T10:47:00Z">
          <w:pPr>
            <w:pStyle w:val="Caption"/>
          </w:pPr>
        </w:pPrChange>
      </w:pPr>
      <w:ins w:id="1115" w:author="Grace Yuan" w:date="2022-02-13T15:01:00Z">
        <w:r>
          <w:t xml:space="preserve">This documentation </w:t>
        </w:r>
        <w:r w:rsidR="003F19E8">
          <w:t xml:space="preserve">explains the visualization </w:t>
        </w:r>
      </w:ins>
      <w:ins w:id="1116" w:author="Grace Yuan" w:date="2022-02-13T15:04:00Z">
        <w:r w:rsidR="003F19E8">
          <w:t>decisions</w:t>
        </w:r>
      </w:ins>
      <w:ins w:id="1117" w:author="Grace Yuan" w:date="2022-02-13T15:02:00Z">
        <w:r w:rsidR="003F19E8">
          <w:t xml:space="preserve"> and technical</w:t>
        </w:r>
      </w:ins>
      <w:ins w:id="1118" w:author="Grace Yuan" w:date="2022-02-13T15:04:00Z">
        <w:r w:rsidR="003F19E8">
          <w:t xml:space="preserve"> details behind the </w:t>
        </w:r>
      </w:ins>
      <w:ins w:id="1119" w:author="Grace Yuan" w:date="2022-02-13T15:05:00Z">
        <w:r w:rsidR="003F19E8" w:rsidRPr="003F19E8">
          <w:t>CUTRIC BEB Visualization Modeling Prototype</w:t>
        </w:r>
      </w:ins>
      <w:ins w:id="1120" w:author="Grace Yuan" w:date="2022-02-13T15:06:00Z">
        <w:r w:rsidR="003F19E8">
          <w:t xml:space="preserve">. </w:t>
        </w:r>
      </w:ins>
      <w:ins w:id="1121" w:author="Grace Yuan" w:date="2022-02-13T15:07:00Z">
        <w:r w:rsidR="008F3C28">
          <w:t>By introducing the interactive prot</w:t>
        </w:r>
      </w:ins>
      <w:ins w:id="1122" w:author="Grace Yuan" w:date="2022-02-13T15:08:00Z">
        <w:r w:rsidR="008F3C28">
          <w:t xml:space="preserve">otype page by page, it enables users to understand how to use or </w:t>
        </w:r>
      </w:ins>
      <w:ins w:id="1123" w:author="Grace Yuan" w:date="2022-02-13T15:10:00Z">
        <w:r w:rsidR="008F3C28">
          <w:t>update</w:t>
        </w:r>
      </w:ins>
      <w:ins w:id="1124" w:author="Grace Yuan" w:date="2022-02-13T15:08:00Z">
        <w:r w:rsidR="008F3C28">
          <w:t xml:space="preserve"> the prototype for future development. </w:t>
        </w:r>
      </w:ins>
    </w:p>
    <w:sectPr w:rsidR="00F05D4E" w:rsidRPr="00F05D4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55" w:author="Bowes, Jeremy" w:date="2022-02-11T13:43:00Z" w:initials="BJ">
    <w:p w14:paraId="144956F1" w14:textId="5C1DE5BC" w:rsidR="00C02526" w:rsidRDefault="00C02526">
      <w:pPr>
        <w:pStyle w:val="CommentText"/>
      </w:pPr>
      <w:r>
        <w:rPr>
          <w:rStyle w:val="CommentReference"/>
        </w:rPr>
        <w:annotationRef/>
      </w:r>
      <w:r>
        <w:t>..will everyone know what a geocoder search bar is?</w:t>
      </w:r>
    </w:p>
  </w:comment>
  <w:comment w:id="719" w:author="Bowes, Jeremy" w:date="2022-02-11T13:51:00Z" w:initials="BJ">
    <w:p w14:paraId="7B81AEAB" w14:textId="5EC66B27" w:rsidR="00920674" w:rsidRDefault="00920674">
      <w:pPr>
        <w:pStyle w:val="CommentText"/>
      </w:pPr>
      <w:r>
        <w:rPr>
          <w:rStyle w:val="CommentReference"/>
        </w:rPr>
        <w:annotationRef/>
      </w:r>
      <w:r>
        <w:t>Can this be cropped and enlarged to be more readable?</w:t>
      </w:r>
    </w:p>
  </w:comment>
  <w:comment w:id="753" w:author="Bowes, Jeremy" w:date="2022-02-11T13:58:00Z" w:initials="BJ">
    <w:p w14:paraId="39F27D65" w14:textId="6B4ABF23" w:rsidR="000001CE" w:rsidRDefault="000001CE">
      <w:pPr>
        <w:pStyle w:val="CommentText"/>
      </w:pPr>
      <w:r>
        <w:rPr>
          <w:rStyle w:val="CommentReference"/>
        </w:rPr>
        <w:annotationRef/>
      </w:r>
      <w:r>
        <w:t>..again I would crop this image and blow it up so that the text is more readable.</w:t>
      </w:r>
    </w:p>
  </w:comment>
  <w:comment w:id="755" w:author="Bowes, Jeremy" w:date="2022-02-11T15:06:00Z" w:initials="BJ">
    <w:p w14:paraId="2AE8912E" w14:textId="28DBF702" w:rsidR="00133349" w:rsidRDefault="00133349">
      <w:pPr>
        <w:pStyle w:val="CommentText"/>
      </w:pPr>
      <w:r>
        <w:rPr>
          <w:rStyle w:val="CommentReference"/>
        </w:rPr>
        <w:annotationRef/>
      </w:r>
      <w:r>
        <w:t>I am not sure that it is clear what the x and y axis is in a circular diagram?</w:t>
      </w:r>
    </w:p>
  </w:comment>
  <w:comment w:id="803" w:author="Bowes, Jeremy" w:date="2022-02-11T15:09:00Z" w:initials="BJ">
    <w:p w14:paraId="3D83589E" w14:textId="65644944" w:rsidR="0067143B" w:rsidRDefault="0067143B">
      <w:pPr>
        <w:pStyle w:val="CommentText"/>
      </w:pPr>
      <w:r>
        <w:rPr>
          <w:rStyle w:val="CommentReference"/>
        </w:rPr>
        <w:annotationRef/>
      </w:r>
      <w:r>
        <w:t>I don’t think depot and opportunity charging are the same, do you mean the representation is the same? Depot is at the bus station / depot, and opportunity is at the actual bus stop</w:t>
      </w:r>
      <w:r w:rsidR="006D6BA3">
        <w:t xml:space="preserve"> along the route. </w:t>
      </w:r>
    </w:p>
  </w:comment>
  <w:comment w:id="804" w:author="Grace Yuan" w:date="2022-02-12T11:31:00Z" w:initials="GY">
    <w:p w14:paraId="74291519" w14:textId="77777777" w:rsidR="002320D4" w:rsidRDefault="002320D4" w:rsidP="00580555">
      <w:r>
        <w:rPr>
          <w:rStyle w:val="CommentReference"/>
        </w:rPr>
        <w:annotationRef/>
      </w:r>
      <w:r>
        <w:rPr>
          <w:sz w:val="20"/>
          <w:szCs w:val="20"/>
        </w:rPr>
        <w:t>The energy consumption results are the same for dopot charging and opportunity charging, based on the data CUTRIC provided. I wasn’t trying to convey that the two charging types are the same. I need to clarify my language. Sorry about that.</w:t>
      </w:r>
    </w:p>
  </w:comment>
  <w:comment w:id="865" w:author="Bowes, Jeremy" w:date="2022-02-11T15:19:00Z" w:initials="BJ">
    <w:p w14:paraId="2CDCB747" w14:textId="671B44A2" w:rsidR="00991FCC" w:rsidRDefault="00991FCC">
      <w:pPr>
        <w:pStyle w:val="CommentText"/>
      </w:pPr>
      <w:r>
        <w:rPr>
          <w:rStyle w:val="CommentReference"/>
        </w:rPr>
        <w:annotationRef/>
      </w:r>
      <w:r>
        <w:t>..this one is changing …right?</w:t>
      </w:r>
    </w:p>
  </w:comment>
  <w:comment w:id="866" w:author="Grace Yuan" w:date="2022-02-12T11:31:00Z" w:initials="GY">
    <w:p w14:paraId="2D471BC5" w14:textId="77777777" w:rsidR="002320D4" w:rsidRDefault="002320D4" w:rsidP="006571D0">
      <w:r>
        <w:rPr>
          <w:rStyle w:val="CommentReference"/>
        </w:rPr>
        <w:annotationRef/>
      </w:r>
      <w:r>
        <w:rPr>
          <w:sz w:val="20"/>
          <w:szCs w:val="20"/>
        </w:rPr>
        <w:t>Yes, and there are new visualizations added to this page.</w:t>
      </w:r>
    </w:p>
  </w:comment>
  <w:comment w:id="869" w:author="Bowes, Jeremy" w:date="2022-02-11T15:16:00Z" w:initials="BJ">
    <w:p w14:paraId="544B0267" w14:textId="1C010EF0" w:rsidR="00FC43A2" w:rsidRDefault="00FC43A2">
      <w:pPr>
        <w:pStyle w:val="CommentText"/>
      </w:pPr>
      <w:r>
        <w:rPr>
          <w:rStyle w:val="CommentReference"/>
        </w:rPr>
        <w:annotationRef/>
      </w:r>
      <w:r>
        <w:t>Is it actually animated? – how does that work? So when it first refreshes the bars grow, until they reach their accumulated totals for that year? This just needs to be more clear I think.</w:t>
      </w:r>
    </w:p>
  </w:comment>
  <w:comment w:id="889" w:author="Bowes, Jeremy" w:date="2022-02-11T15:21:00Z" w:initials="BJ">
    <w:p w14:paraId="503C3A08" w14:textId="13B04A5F" w:rsidR="00991FCC" w:rsidRDefault="00991FCC">
      <w:pPr>
        <w:pStyle w:val="CommentText"/>
      </w:pPr>
      <w:r>
        <w:rPr>
          <w:rStyle w:val="CommentReference"/>
        </w:rPr>
        <w:annotationRef/>
      </w:r>
      <w:r>
        <w:t>..this graph needs some reference axes to understand what the usage is in relation to; what do the numbers signify?- that should be added to the note about the figure.</w:t>
      </w:r>
    </w:p>
  </w:comment>
  <w:comment w:id="899" w:author="Bowes, Jeremy" w:date="2022-02-11T15:25:00Z" w:initials="BJ">
    <w:p w14:paraId="6D4BAC4F" w14:textId="792D80CB" w:rsidR="000A0B02" w:rsidRDefault="000A0B02">
      <w:pPr>
        <w:pStyle w:val="CommentText"/>
      </w:pPr>
      <w:r>
        <w:rPr>
          <w:rStyle w:val="CommentReference"/>
        </w:rPr>
        <w:annotationRef/>
      </w:r>
      <w:r>
        <w:t>Is this a table from the report? If so maybe list that in brackets but then label it as a Figure where you have the Table label – Figure 20?</w:t>
      </w:r>
    </w:p>
  </w:comment>
  <w:comment w:id="910" w:author="Bowes, Jeremy" w:date="2022-02-11T15:24:00Z" w:initials="BJ">
    <w:p w14:paraId="5707FF9F" w14:textId="40C9308B" w:rsidR="00991FCC" w:rsidRDefault="00991FCC">
      <w:pPr>
        <w:pStyle w:val="CommentText"/>
      </w:pPr>
      <w:r>
        <w:rPr>
          <w:rStyle w:val="CommentReference"/>
        </w:rPr>
        <w:annotationRef/>
      </w:r>
      <w:r>
        <w:t>Your figure numbers. Are for this report right</w:t>
      </w:r>
      <w:r w:rsidR="000A0B02">
        <w:t xml:space="preserve">?, not the Burlington report </w:t>
      </w:r>
    </w:p>
  </w:comment>
  <w:comment w:id="913" w:author="Bowes, Jeremy" w:date="2022-02-11T15:25:00Z" w:initials="BJ">
    <w:p w14:paraId="13FE9B12" w14:textId="77777777" w:rsidR="004B4AB5" w:rsidRDefault="004B4AB5" w:rsidP="004B4AB5">
      <w:pPr>
        <w:pStyle w:val="CommentText"/>
      </w:pPr>
      <w:r>
        <w:rPr>
          <w:rStyle w:val="CommentReference"/>
        </w:rPr>
        <w:annotationRef/>
      </w:r>
      <w:r>
        <w:t>Is this a table from the report? If so maybe list that in brackets but then label it as a Figure where you have the Table label – Figure 20?</w:t>
      </w:r>
    </w:p>
  </w:comment>
  <w:comment w:id="936" w:author="Bowes, Jeremy" w:date="2022-02-11T15:27:00Z" w:initials="BJ">
    <w:p w14:paraId="2F08CA49" w14:textId="35A14AB6" w:rsidR="000A0B02" w:rsidRDefault="000A0B02">
      <w:pPr>
        <w:pStyle w:val="CommentText"/>
      </w:pPr>
      <w:r>
        <w:rPr>
          <w:rStyle w:val="CommentReference"/>
        </w:rPr>
        <w:annotationRef/>
      </w:r>
      <w:r>
        <w:t>Ok, But is table 3 from the Burlington Report?..and Table 15 as well, so maybe put both in brackets from the report and label this as you have Fig. 22 at the top.</w:t>
      </w:r>
    </w:p>
  </w:comment>
  <w:comment w:id="951" w:author="Bowes, Jeremy" w:date="2022-02-11T15:27:00Z" w:initials="BJ">
    <w:p w14:paraId="2AB864F7" w14:textId="77777777" w:rsidR="00025A5E" w:rsidRDefault="00025A5E" w:rsidP="00025A5E">
      <w:pPr>
        <w:pStyle w:val="CommentText"/>
      </w:pPr>
      <w:r>
        <w:rPr>
          <w:rStyle w:val="CommentReference"/>
        </w:rPr>
        <w:annotationRef/>
      </w:r>
      <w:r>
        <w:t>Ok, But is table 3 from the Burlington Report?..and Table 15 as well, so maybe put both in brackets from the report and label this as you have Fig. 22 at the top.</w:t>
      </w:r>
    </w:p>
  </w:comment>
  <w:comment w:id="978" w:author="Bowes, Jeremy" w:date="2022-02-11T15:30:00Z" w:initials="BJ">
    <w:p w14:paraId="53642A1C" w14:textId="17B634F3" w:rsidR="00BC54C3" w:rsidRDefault="00BC54C3">
      <w:pPr>
        <w:pStyle w:val="CommentText"/>
      </w:pPr>
      <w:r>
        <w:rPr>
          <w:rStyle w:val="CommentReference"/>
        </w:rPr>
        <w:annotationRef/>
      </w:r>
      <w:r>
        <w:t>Ok, my comments re: the col</w:t>
      </w:r>
      <w:r w:rsidR="00AF486A">
        <w:t>our scheme – should we match CUTRIC’s?</w:t>
      </w:r>
    </w:p>
  </w:comment>
  <w:comment w:id="996" w:author="Bowes, Jeremy" w:date="2022-02-11T15:31:00Z" w:initials="BJ">
    <w:p w14:paraId="6F4FE463" w14:textId="0EDF0534" w:rsidR="00AF486A" w:rsidRDefault="00AF486A">
      <w:pPr>
        <w:pStyle w:val="CommentText"/>
      </w:pPr>
      <w:r>
        <w:rPr>
          <w:rStyle w:val="CommentReference"/>
        </w:rPr>
        <w:annotationRef/>
      </w:r>
      <w:r>
        <w:t>These are great!!..you should add some description explaining that these Icons were developed to be utilized on various graphs and to increase readability.</w:t>
      </w:r>
    </w:p>
  </w:comment>
  <w:comment w:id="1016" w:author="Bowes, Jeremy" w:date="2022-02-11T15:35:00Z" w:initials="BJ">
    <w:p w14:paraId="16853DDE" w14:textId="7582A163" w:rsidR="00327361" w:rsidRDefault="00327361">
      <w:pPr>
        <w:pStyle w:val="CommentText"/>
      </w:pPr>
      <w:r>
        <w:rPr>
          <w:rStyle w:val="CommentReference"/>
        </w:rPr>
        <w:annotationRef/>
      </w:r>
      <w:r>
        <w:t xml:space="preserve">..normally when you are developing stuff, you might rename </w:t>
      </w:r>
      <w:r w:rsidR="00FC73BD">
        <w:t>user</w:t>
      </w:r>
      <w:r>
        <w:t xml:space="preserve"> so that it is more generic</w:t>
      </w:r>
      <w:r w:rsidR="00FC73BD">
        <w:t xml:space="preserve"> so you are not giving your name to everyone..like “CUTRICPrototype” etc., but maybe you have to do that to access it?</w:t>
      </w:r>
    </w:p>
  </w:comment>
  <w:comment w:id="1017" w:author="Grace Yuan" w:date="2022-02-12T13:42:00Z" w:initials="GY">
    <w:p w14:paraId="62CDF857" w14:textId="77777777" w:rsidR="00A63386" w:rsidRDefault="00A63386" w:rsidP="008878E8">
      <w:r>
        <w:rPr>
          <w:rStyle w:val="CommentReference"/>
        </w:rPr>
        <w:annotationRef/>
      </w:r>
      <w:r>
        <w:rPr>
          <w:sz w:val="20"/>
          <w:szCs w:val="20"/>
        </w:rPr>
        <w:t>I tried but Mapbox doesn’t let me change the username..</w:t>
      </w:r>
    </w:p>
  </w:comment>
  <w:comment w:id="1029" w:author="Bowes, Jeremy" w:date="2022-02-11T15:40:00Z" w:initials="BJ">
    <w:p w14:paraId="68CEC004" w14:textId="12BD0856" w:rsidR="00FC73BD" w:rsidRDefault="00FC73BD">
      <w:pPr>
        <w:pStyle w:val="CommentText"/>
      </w:pPr>
      <w:r>
        <w:rPr>
          <w:rStyle w:val="CommentReference"/>
        </w:rPr>
        <w:annotationRef/>
      </w:r>
      <w:r>
        <w:t>.. will everyone understand what “fork the notebook” means?</w:t>
      </w:r>
      <w:r w:rsidR="00F84F1B">
        <w:t>....you have show how to select it below but do people understand what that does?</w:t>
      </w:r>
    </w:p>
  </w:comment>
  <w:comment w:id="1045" w:author="Bowes, Jeremy" w:date="2022-02-11T15:42:00Z" w:initials="BJ">
    <w:p w14:paraId="16400B7E" w14:textId="5108DF13" w:rsidR="00F84F1B" w:rsidRDefault="00F84F1B">
      <w:pPr>
        <w:pStyle w:val="CommentText"/>
      </w:pPr>
      <w:r>
        <w:rPr>
          <w:rStyle w:val="CommentReference"/>
        </w:rPr>
        <w:annotationRef/>
      </w:r>
      <w:r>
        <w:t>..where is the paper click icon? – should we highlight in a red circle.</w:t>
      </w:r>
    </w:p>
  </w:comment>
  <w:comment w:id="1066" w:author="Bowes, Jeremy" w:date="2022-02-11T15:46:00Z" w:initials="BJ">
    <w:p w14:paraId="77FE7DA8" w14:textId="4708B0EB" w:rsidR="0077372C" w:rsidRDefault="0077372C">
      <w:pPr>
        <w:pStyle w:val="CommentText"/>
      </w:pPr>
      <w:r>
        <w:rPr>
          <w:rStyle w:val="CommentReference"/>
        </w:rPr>
        <w:annotationRef/>
      </w:r>
      <w:r>
        <w:t>Grace, I know that you have added some more material, but there also needs to be a finishing – off statement for this report.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4956F1" w15:done="1"/>
  <w15:commentEx w15:paraId="7B81AEAB" w15:done="1"/>
  <w15:commentEx w15:paraId="39F27D65" w15:done="0"/>
  <w15:commentEx w15:paraId="2AE8912E" w15:done="0"/>
  <w15:commentEx w15:paraId="3D83589E" w15:done="0"/>
  <w15:commentEx w15:paraId="74291519" w15:paraIdParent="3D83589E" w15:done="0"/>
  <w15:commentEx w15:paraId="2CDCB747" w15:done="0"/>
  <w15:commentEx w15:paraId="2D471BC5" w15:paraIdParent="2CDCB747" w15:done="0"/>
  <w15:commentEx w15:paraId="544B0267" w15:done="0"/>
  <w15:commentEx w15:paraId="503C3A08" w15:done="0"/>
  <w15:commentEx w15:paraId="6D4BAC4F" w15:done="0"/>
  <w15:commentEx w15:paraId="5707FF9F" w15:done="0"/>
  <w15:commentEx w15:paraId="13FE9B12" w15:done="0"/>
  <w15:commentEx w15:paraId="2F08CA49" w15:done="0"/>
  <w15:commentEx w15:paraId="2AB864F7" w15:done="0"/>
  <w15:commentEx w15:paraId="53642A1C" w15:done="1"/>
  <w15:commentEx w15:paraId="6F4FE463" w15:done="0"/>
  <w15:commentEx w15:paraId="16853DDE" w15:done="0"/>
  <w15:commentEx w15:paraId="62CDF857" w15:paraIdParent="16853DDE" w15:done="0"/>
  <w15:commentEx w15:paraId="68CEC004" w15:done="1"/>
  <w15:commentEx w15:paraId="16400B7E" w15:done="1"/>
  <w15:commentEx w15:paraId="77FE7D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0E69A" w16cex:dateUtc="2022-02-11T18:43:00Z"/>
  <w16cex:commentExtensible w16cex:durableId="25B0E868" w16cex:dateUtc="2022-02-11T18:51:00Z"/>
  <w16cex:commentExtensible w16cex:durableId="25B0EA03" w16cex:dateUtc="2022-02-11T18:58:00Z"/>
  <w16cex:commentExtensible w16cex:durableId="25B0F9F0" w16cex:dateUtc="2022-02-11T20:06:00Z"/>
  <w16cex:commentExtensible w16cex:durableId="25B0FAAD" w16cex:dateUtc="2022-02-11T20:09:00Z"/>
  <w16cex:commentExtensible w16cex:durableId="25B2190F" w16cex:dateUtc="2022-02-12T16:31:00Z"/>
  <w16cex:commentExtensible w16cex:durableId="25B0FD13" w16cex:dateUtc="2022-02-11T20:19:00Z"/>
  <w16cex:commentExtensible w16cex:durableId="25B2192C" w16cex:dateUtc="2022-02-12T16:31:00Z"/>
  <w16cex:commentExtensible w16cex:durableId="25B0FC3D" w16cex:dateUtc="2022-02-11T20:16:00Z"/>
  <w16cex:commentExtensible w16cex:durableId="25B0FD89" w16cex:dateUtc="2022-02-11T20:21:00Z"/>
  <w16cex:commentExtensible w16cex:durableId="25B0FE82" w16cex:dateUtc="2022-02-11T20:25:00Z"/>
  <w16cex:commentExtensible w16cex:durableId="25B0FE26" w16cex:dateUtc="2022-02-11T20:24:00Z"/>
  <w16cex:commentExtensible w16cex:durableId="25B232D8" w16cex:dateUtc="2022-02-11T20:25:00Z"/>
  <w16cex:commentExtensible w16cex:durableId="25B0FEE8" w16cex:dateUtc="2022-02-11T20:27:00Z"/>
  <w16cex:commentExtensible w16cex:durableId="25B233A4" w16cex:dateUtc="2022-02-11T20:27:00Z"/>
  <w16cex:commentExtensible w16cex:durableId="25B0FFB2" w16cex:dateUtc="2022-02-11T20:30:00Z"/>
  <w16cex:commentExtensible w16cex:durableId="25B0FFE4" w16cex:dateUtc="2022-02-11T20:31:00Z"/>
  <w16cex:commentExtensible w16cex:durableId="25B100CA" w16cex:dateUtc="2022-02-11T20:35:00Z"/>
  <w16cex:commentExtensible w16cex:durableId="25B237CB" w16cex:dateUtc="2022-02-12T18:42:00Z"/>
  <w16cex:commentExtensible w16cex:durableId="25B101D5" w16cex:dateUtc="2022-02-11T20:40:00Z"/>
  <w16cex:commentExtensible w16cex:durableId="25B1025A" w16cex:dateUtc="2022-02-11T20:42:00Z"/>
  <w16cex:commentExtensible w16cex:durableId="25B10342" w16cex:dateUtc="2022-02-11T20: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4956F1" w16cid:durableId="25B0E69A"/>
  <w16cid:commentId w16cid:paraId="7B81AEAB" w16cid:durableId="25B0E868"/>
  <w16cid:commentId w16cid:paraId="39F27D65" w16cid:durableId="25B0EA03"/>
  <w16cid:commentId w16cid:paraId="2AE8912E" w16cid:durableId="25B0F9F0"/>
  <w16cid:commentId w16cid:paraId="3D83589E" w16cid:durableId="25B0FAAD"/>
  <w16cid:commentId w16cid:paraId="74291519" w16cid:durableId="25B2190F"/>
  <w16cid:commentId w16cid:paraId="2CDCB747" w16cid:durableId="25B0FD13"/>
  <w16cid:commentId w16cid:paraId="2D471BC5" w16cid:durableId="25B2192C"/>
  <w16cid:commentId w16cid:paraId="544B0267" w16cid:durableId="25B0FC3D"/>
  <w16cid:commentId w16cid:paraId="503C3A08" w16cid:durableId="25B0FD89"/>
  <w16cid:commentId w16cid:paraId="6D4BAC4F" w16cid:durableId="25B0FE82"/>
  <w16cid:commentId w16cid:paraId="5707FF9F" w16cid:durableId="25B0FE26"/>
  <w16cid:commentId w16cid:paraId="13FE9B12" w16cid:durableId="25B232D8"/>
  <w16cid:commentId w16cid:paraId="2F08CA49" w16cid:durableId="25B0FEE8"/>
  <w16cid:commentId w16cid:paraId="2AB864F7" w16cid:durableId="25B233A4"/>
  <w16cid:commentId w16cid:paraId="53642A1C" w16cid:durableId="25B0FFB2"/>
  <w16cid:commentId w16cid:paraId="6F4FE463" w16cid:durableId="25B0FFE4"/>
  <w16cid:commentId w16cid:paraId="16853DDE" w16cid:durableId="25B100CA"/>
  <w16cid:commentId w16cid:paraId="62CDF857" w16cid:durableId="25B237CB"/>
  <w16cid:commentId w16cid:paraId="68CEC004" w16cid:durableId="25B101D5"/>
  <w16cid:commentId w16cid:paraId="16400B7E" w16cid:durableId="25B1025A"/>
  <w16cid:commentId w16cid:paraId="77FE7DA8" w16cid:durableId="25B1034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301796"/>
    <w:multiLevelType w:val="hybridMultilevel"/>
    <w:tmpl w:val="5F407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ce Yuan">
    <w15:presenceInfo w15:providerId="AD" w15:userId="S::3188508@ocadu.ca::3d2ac13e-72b9-4809-81ad-4e66dc812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A30"/>
    <w:rsid w:val="000001CE"/>
    <w:rsid w:val="00005090"/>
    <w:rsid w:val="00011813"/>
    <w:rsid w:val="00023778"/>
    <w:rsid w:val="00025A5E"/>
    <w:rsid w:val="0003211B"/>
    <w:rsid w:val="00032578"/>
    <w:rsid w:val="0005685A"/>
    <w:rsid w:val="00056E8F"/>
    <w:rsid w:val="00070982"/>
    <w:rsid w:val="00071E3E"/>
    <w:rsid w:val="0009471C"/>
    <w:rsid w:val="000A0B02"/>
    <w:rsid w:val="000A32F2"/>
    <w:rsid w:val="000A6BA3"/>
    <w:rsid w:val="000A7EA5"/>
    <w:rsid w:val="000D517B"/>
    <w:rsid w:val="000E67B6"/>
    <w:rsid w:val="000F7781"/>
    <w:rsid w:val="00113C9C"/>
    <w:rsid w:val="001171A3"/>
    <w:rsid w:val="0012447E"/>
    <w:rsid w:val="001255ED"/>
    <w:rsid w:val="00132F40"/>
    <w:rsid w:val="00133349"/>
    <w:rsid w:val="001355DF"/>
    <w:rsid w:val="00136E49"/>
    <w:rsid w:val="00170ED8"/>
    <w:rsid w:val="00190201"/>
    <w:rsid w:val="001B0F9E"/>
    <w:rsid w:val="001C76C3"/>
    <w:rsid w:val="001D1C56"/>
    <w:rsid w:val="001E30CB"/>
    <w:rsid w:val="001F594A"/>
    <w:rsid w:val="0022308F"/>
    <w:rsid w:val="002320D4"/>
    <w:rsid w:val="00236338"/>
    <w:rsid w:val="0024302C"/>
    <w:rsid w:val="00277938"/>
    <w:rsid w:val="002B61F3"/>
    <w:rsid w:val="002C1B53"/>
    <w:rsid w:val="002D5BEE"/>
    <w:rsid w:val="002E78D5"/>
    <w:rsid w:val="003049FF"/>
    <w:rsid w:val="003102FF"/>
    <w:rsid w:val="00327361"/>
    <w:rsid w:val="003311BC"/>
    <w:rsid w:val="003476AB"/>
    <w:rsid w:val="0035417E"/>
    <w:rsid w:val="00376D7D"/>
    <w:rsid w:val="00382B76"/>
    <w:rsid w:val="00383403"/>
    <w:rsid w:val="003834CB"/>
    <w:rsid w:val="00390373"/>
    <w:rsid w:val="00392392"/>
    <w:rsid w:val="003B6E61"/>
    <w:rsid w:val="003F19E8"/>
    <w:rsid w:val="003F252B"/>
    <w:rsid w:val="003F4056"/>
    <w:rsid w:val="003F5189"/>
    <w:rsid w:val="004068A3"/>
    <w:rsid w:val="00415735"/>
    <w:rsid w:val="004420A0"/>
    <w:rsid w:val="0044785A"/>
    <w:rsid w:val="00465C0B"/>
    <w:rsid w:val="004940A8"/>
    <w:rsid w:val="004A0AAE"/>
    <w:rsid w:val="004A5712"/>
    <w:rsid w:val="004A6F65"/>
    <w:rsid w:val="004A72DC"/>
    <w:rsid w:val="004B230F"/>
    <w:rsid w:val="004B4AB5"/>
    <w:rsid w:val="004D6A7F"/>
    <w:rsid w:val="004E30E9"/>
    <w:rsid w:val="004F10A4"/>
    <w:rsid w:val="005100B8"/>
    <w:rsid w:val="00527C5E"/>
    <w:rsid w:val="00542E4C"/>
    <w:rsid w:val="005900A0"/>
    <w:rsid w:val="00590A72"/>
    <w:rsid w:val="00595DA4"/>
    <w:rsid w:val="005A05C3"/>
    <w:rsid w:val="005A2EB6"/>
    <w:rsid w:val="005C79EC"/>
    <w:rsid w:val="005E322A"/>
    <w:rsid w:val="005F4B81"/>
    <w:rsid w:val="00602196"/>
    <w:rsid w:val="00621D93"/>
    <w:rsid w:val="00624870"/>
    <w:rsid w:val="00631B29"/>
    <w:rsid w:val="00647254"/>
    <w:rsid w:val="0067143B"/>
    <w:rsid w:val="00672B76"/>
    <w:rsid w:val="0067548B"/>
    <w:rsid w:val="00680DD4"/>
    <w:rsid w:val="0068421F"/>
    <w:rsid w:val="006B7FF8"/>
    <w:rsid w:val="006D6BA3"/>
    <w:rsid w:val="007117CF"/>
    <w:rsid w:val="00722F9E"/>
    <w:rsid w:val="007241AA"/>
    <w:rsid w:val="0077372C"/>
    <w:rsid w:val="00784259"/>
    <w:rsid w:val="007C45D2"/>
    <w:rsid w:val="007C5057"/>
    <w:rsid w:val="00800517"/>
    <w:rsid w:val="0080436D"/>
    <w:rsid w:val="008236D5"/>
    <w:rsid w:val="00823990"/>
    <w:rsid w:val="00861784"/>
    <w:rsid w:val="008C1692"/>
    <w:rsid w:val="008C4E6A"/>
    <w:rsid w:val="008C79F3"/>
    <w:rsid w:val="008D2A8E"/>
    <w:rsid w:val="008E74F2"/>
    <w:rsid w:val="008F3C28"/>
    <w:rsid w:val="008F5DA0"/>
    <w:rsid w:val="00911936"/>
    <w:rsid w:val="00920674"/>
    <w:rsid w:val="00927EDC"/>
    <w:rsid w:val="00946989"/>
    <w:rsid w:val="00961767"/>
    <w:rsid w:val="009637D9"/>
    <w:rsid w:val="00991105"/>
    <w:rsid w:val="00991FCC"/>
    <w:rsid w:val="0099479C"/>
    <w:rsid w:val="009A7AC8"/>
    <w:rsid w:val="009B6CD5"/>
    <w:rsid w:val="009C2E29"/>
    <w:rsid w:val="009D2D84"/>
    <w:rsid w:val="009E643A"/>
    <w:rsid w:val="00A10D5E"/>
    <w:rsid w:val="00A15FE9"/>
    <w:rsid w:val="00A211A0"/>
    <w:rsid w:val="00A44BCE"/>
    <w:rsid w:val="00A63386"/>
    <w:rsid w:val="00A77822"/>
    <w:rsid w:val="00A95E20"/>
    <w:rsid w:val="00AA48AB"/>
    <w:rsid w:val="00AD1BBA"/>
    <w:rsid w:val="00AD5A5C"/>
    <w:rsid w:val="00AE0D58"/>
    <w:rsid w:val="00AE47FD"/>
    <w:rsid w:val="00AE65B1"/>
    <w:rsid w:val="00AF486A"/>
    <w:rsid w:val="00B011F7"/>
    <w:rsid w:val="00B20504"/>
    <w:rsid w:val="00B2380D"/>
    <w:rsid w:val="00B23F4C"/>
    <w:rsid w:val="00B451D2"/>
    <w:rsid w:val="00B546FE"/>
    <w:rsid w:val="00B82A95"/>
    <w:rsid w:val="00B9500C"/>
    <w:rsid w:val="00BC54C3"/>
    <w:rsid w:val="00BD2A47"/>
    <w:rsid w:val="00C02526"/>
    <w:rsid w:val="00C05D68"/>
    <w:rsid w:val="00C061BE"/>
    <w:rsid w:val="00C106AC"/>
    <w:rsid w:val="00C13852"/>
    <w:rsid w:val="00C13F51"/>
    <w:rsid w:val="00C25A1A"/>
    <w:rsid w:val="00C67A39"/>
    <w:rsid w:val="00C90E05"/>
    <w:rsid w:val="00C91EA8"/>
    <w:rsid w:val="00CC5CCC"/>
    <w:rsid w:val="00CD4164"/>
    <w:rsid w:val="00CE192E"/>
    <w:rsid w:val="00D04A30"/>
    <w:rsid w:val="00D1029E"/>
    <w:rsid w:val="00D10869"/>
    <w:rsid w:val="00DA4006"/>
    <w:rsid w:val="00DF457B"/>
    <w:rsid w:val="00E05F0B"/>
    <w:rsid w:val="00E07D56"/>
    <w:rsid w:val="00E159C7"/>
    <w:rsid w:val="00E7406B"/>
    <w:rsid w:val="00E94378"/>
    <w:rsid w:val="00ED3AC8"/>
    <w:rsid w:val="00F05D4E"/>
    <w:rsid w:val="00F164FC"/>
    <w:rsid w:val="00F34EA7"/>
    <w:rsid w:val="00F5666E"/>
    <w:rsid w:val="00F84F1B"/>
    <w:rsid w:val="00FC43A2"/>
    <w:rsid w:val="00FC73BD"/>
    <w:rsid w:val="00FD2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8B85E"/>
  <w15:chartTrackingRefBased/>
  <w15:docId w15:val="{7AB471EA-3EA4-4E8A-9179-8E5B4E254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0AAE"/>
    <w:pPr>
      <w:keepNext/>
      <w:keepLines/>
      <w:spacing w:before="240" w:line="360" w:lineRule="auto"/>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D1029E"/>
    <w:pPr>
      <w:keepNext/>
      <w:keepLines/>
      <w:spacing w:before="40" w:line="360" w:lineRule="auto"/>
      <w:outlineLvl w:val="1"/>
    </w:pPr>
    <w:rPr>
      <w:rFonts w:ascii="Calibri" w:eastAsiaTheme="majorEastAsia" w:hAnsi="Calibri" w:cs="Calibri"/>
      <w:b/>
      <w:bCs/>
      <w:color w:val="2F5496" w:themeColor="accent1" w:themeShade="BF"/>
      <w:sz w:val="28"/>
      <w:szCs w:val="28"/>
    </w:rPr>
  </w:style>
  <w:style w:type="paragraph" w:styleId="Heading3">
    <w:name w:val="heading 3"/>
    <w:basedOn w:val="Normal"/>
    <w:next w:val="Normal"/>
    <w:link w:val="Heading3Char"/>
    <w:uiPriority w:val="9"/>
    <w:unhideWhenUsed/>
    <w:qFormat/>
    <w:rsid w:val="00D1029E"/>
    <w:pPr>
      <w:keepNext/>
      <w:keepLines/>
      <w:spacing w:before="40" w:line="360" w:lineRule="auto"/>
      <w:outlineLvl w:val="2"/>
    </w:pPr>
    <w:rPr>
      <w:rFonts w:asciiTheme="majorHAnsi" w:eastAsiaTheme="majorEastAsia" w:hAnsiTheme="majorHAnsi" w:cstheme="majorBidi"/>
      <w:color w:val="4472C4" w:themeColor="accent1"/>
    </w:rPr>
  </w:style>
  <w:style w:type="paragraph" w:styleId="Heading4">
    <w:name w:val="heading 4"/>
    <w:basedOn w:val="Normal"/>
    <w:next w:val="Normal"/>
    <w:link w:val="Heading4Char"/>
    <w:uiPriority w:val="9"/>
    <w:unhideWhenUsed/>
    <w:qFormat/>
    <w:rsid w:val="009D2D8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3211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029E"/>
    <w:rPr>
      <w:rFonts w:ascii="Calibri" w:eastAsiaTheme="majorEastAsia" w:hAnsi="Calibri" w:cs="Calibri"/>
      <w:b/>
      <w:bCs/>
      <w:color w:val="2F5496" w:themeColor="accent1" w:themeShade="BF"/>
      <w:sz w:val="28"/>
      <w:szCs w:val="28"/>
    </w:rPr>
  </w:style>
  <w:style w:type="character" w:styleId="Hyperlink">
    <w:name w:val="Hyperlink"/>
    <w:basedOn w:val="DefaultParagraphFont"/>
    <w:uiPriority w:val="99"/>
    <w:unhideWhenUsed/>
    <w:rsid w:val="00961767"/>
    <w:rPr>
      <w:color w:val="0563C1" w:themeColor="hyperlink"/>
      <w:u w:val="single"/>
    </w:rPr>
  </w:style>
  <w:style w:type="character" w:styleId="UnresolvedMention">
    <w:name w:val="Unresolved Mention"/>
    <w:basedOn w:val="DefaultParagraphFont"/>
    <w:uiPriority w:val="99"/>
    <w:semiHidden/>
    <w:unhideWhenUsed/>
    <w:rsid w:val="00961767"/>
    <w:rPr>
      <w:color w:val="605E5C"/>
      <w:shd w:val="clear" w:color="auto" w:fill="E1DFDD"/>
    </w:rPr>
  </w:style>
  <w:style w:type="character" w:styleId="FollowedHyperlink">
    <w:name w:val="FollowedHyperlink"/>
    <w:basedOn w:val="DefaultParagraphFont"/>
    <w:uiPriority w:val="99"/>
    <w:semiHidden/>
    <w:unhideWhenUsed/>
    <w:rsid w:val="00CC5CCC"/>
    <w:rPr>
      <w:color w:val="954F72" w:themeColor="followedHyperlink"/>
      <w:u w:val="single"/>
    </w:rPr>
  </w:style>
  <w:style w:type="paragraph" w:styleId="ListParagraph">
    <w:name w:val="List Paragraph"/>
    <w:basedOn w:val="Normal"/>
    <w:uiPriority w:val="34"/>
    <w:qFormat/>
    <w:rsid w:val="003476AB"/>
    <w:pPr>
      <w:ind w:left="720"/>
      <w:contextualSpacing/>
    </w:pPr>
  </w:style>
  <w:style w:type="character" w:customStyle="1" w:styleId="Heading3Char">
    <w:name w:val="Heading 3 Char"/>
    <w:basedOn w:val="DefaultParagraphFont"/>
    <w:link w:val="Heading3"/>
    <w:uiPriority w:val="9"/>
    <w:rsid w:val="00D1029E"/>
    <w:rPr>
      <w:rFonts w:asciiTheme="majorHAnsi" w:eastAsiaTheme="majorEastAsia" w:hAnsiTheme="majorHAnsi" w:cstheme="majorBidi"/>
      <w:color w:val="4472C4" w:themeColor="accent1"/>
    </w:rPr>
  </w:style>
  <w:style w:type="character" w:customStyle="1" w:styleId="Heading4Char">
    <w:name w:val="Heading 4 Char"/>
    <w:basedOn w:val="DefaultParagraphFont"/>
    <w:link w:val="Heading4"/>
    <w:uiPriority w:val="9"/>
    <w:rsid w:val="009D2D8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4A0AAE"/>
    <w:rPr>
      <w:rFonts w:asciiTheme="majorHAnsi" w:eastAsiaTheme="majorEastAsia" w:hAnsiTheme="majorHAnsi" w:cstheme="majorBidi"/>
      <w:b/>
      <w:bCs/>
      <w:color w:val="2F5496" w:themeColor="accent1" w:themeShade="BF"/>
      <w:sz w:val="32"/>
      <w:szCs w:val="32"/>
    </w:rPr>
  </w:style>
  <w:style w:type="paragraph" w:styleId="TOCHeading">
    <w:name w:val="TOC Heading"/>
    <w:basedOn w:val="Heading1"/>
    <w:next w:val="Normal"/>
    <w:uiPriority w:val="39"/>
    <w:unhideWhenUsed/>
    <w:qFormat/>
    <w:rsid w:val="00647254"/>
    <w:pPr>
      <w:spacing w:before="480" w:line="276" w:lineRule="auto"/>
      <w:outlineLvl w:val="9"/>
    </w:pPr>
    <w:rPr>
      <w:b w:val="0"/>
      <w:bCs w:val="0"/>
      <w:sz w:val="28"/>
      <w:szCs w:val="28"/>
      <w:lang w:eastAsia="en-US"/>
    </w:rPr>
  </w:style>
  <w:style w:type="paragraph" w:styleId="TOC2">
    <w:name w:val="toc 2"/>
    <w:basedOn w:val="Normal"/>
    <w:next w:val="Normal"/>
    <w:autoRedefine/>
    <w:uiPriority w:val="39"/>
    <w:unhideWhenUsed/>
    <w:rsid w:val="00C061BE"/>
    <w:pPr>
      <w:tabs>
        <w:tab w:val="right" w:leader="dot" w:pos="9350"/>
      </w:tabs>
      <w:spacing w:before="120"/>
      <w:ind w:left="240"/>
      <w:pPrChange w:id="0" w:author="Grace Yuan" w:date="2022-02-13T13:10:00Z">
        <w:pPr>
          <w:spacing w:before="120"/>
          <w:ind w:left="240"/>
        </w:pPr>
      </w:pPrChange>
    </w:pPr>
    <w:rPr>
      <w:rFonts w:cstheme="minorHAnsi"/>
      <w:b/>
      <w:bCs/>
      <w:sz w:val="22"/>
      <w:szCs w:val="22"/>
      <w:rPrChange w:id="0" w:author="Grace Yuan" w:date="2022-02-13T13:10:00Z">
        <w:rPr>
          <w:rFonts w:asciiTheme="minorHAnsi" w:eastAsiaTheme="minorEastAsia" w:hAnsiTheme="minorHAnsi" w:cstheme="minorHAnsi"/>
          <w:b/>
          <w:bCs/>
          <w:sz w:val="22"/>
          <w:szCs w:val="22"/>
          <w:lang w:val="en-US" w:eastAsia="zh-CN" w:bidi="ar-SA"/>
        </w:rPr>
      </w:rPrChange>
    </w:rPr>
  </w:style>
  <w:style w:type="paragraph" w:styleId="TOC3">
    <w:name w:val="toc 3"/>
    <w:basedOn w:val="Normal"/>
    <w:next w:val="Normal"/>
    <w:autoRedefine/>
    <w:uiPriority w:val="39"/>
    <w:unhideWhenUsed/>
    <w:rsid w:val="00647254"/>
    <w:pPr>
      <w:ind w:left="480"/>
    </w:pPr>
    <w:rPr>
      <w:rFonts w:cstheme="minorHAnsi"/>
      <w:sz w:val="20"/>
      <w:szCs w:val="20"/>
    </w:rPr>
  </w:style>
  <w:style w:type="paragraph" w:styleId="TOC1">
    <w:name w:val="toc 1"/>
    <w:basedOn w:val="Normal"/>
    <w:next w:val="Normal"/>
    <w:autoRedefine/>
    <w:uiPriority w:val="39"/>
    <w:unhideWhenUsed/>
    <w:rsid w:val="00C061BE"/>
    <w:pPr>
      <w:tabs>
        <w:tab w:val="right" w:leader="dot" w:pos="9350"/>
      </w:tabs>
      <w:spacing w:before="120"/>
      <w:pPrChange w:id="1" w:author="Grace Yuan" w:date="2022-02-13T13:09:00Z">
        <w:pPr>
          <w:spacing w:before="120"/>
        </w:pPr>
      </w:pPrChange>
    </w:pPr>
    <w:rPr>
      <w:rFonts w:cstheme="minorHAnsi"/>
      <w:b/>
      <w:bCs/>
      <w:i/>
      <w:iCs/>
      <w:rPrChange w:id="1" w:author="Grace Yuan" w:date="2022-02-13T13:09:00Z">
        <w:rPr>
          <w:rFonts w:asciiTheme="minorHAnsi" w:eastAsiaTheme="minorEastAsia" w:hAnsiTheme="minorHAnsi" w:cstheme="minorHAnsi"/>
          <w:b/>
          <w:bCs/>
          <w:i/>
          <w:iCs/>
          <w:sz w:val="24"/>
          <w:szCs w:val="24"/>
          <w:lang w:val="en-US" w:eastAsia="zh-CN" w:bidi="ar-SA"/>
        </w:rPr>
      </w:rPrChange>
    </w:rPr>
  </w:style>
  <w:style w:type="paragraph" w:styleId="TOC4">
    <w:name w:val="toc 4"/>
    <w:basedOn w:val="Normal"/>
    <w:next w:val="Normal"/>
    <w:autoRedefine/>
    <w:uiPriority w:val="39"/>
    <w:semiHidden/>
    <w:unhideWhenUsed/>
    <w:rsid w:val="00647254"/>
    <w:pPr>
      <w:ind w:left="720"/>
    </w:pPr>
    <w:rPr>
      <w:rFonts w:cstheme="minorHAnsi"/>
      <w:sz w:val="20"/>
      <w:szCs w:val="20"/>
    </w:rPr>
  </w:style>
  <w:style w:type="paragraph" w:styleId="TOC5">
    <w:name w:val="toc 5"/>
    <w:basedOn w:val="Normal"/>
    <w:next w:val="Normal"/>
    <w:autoRedefine/>
    <w:uiPriority w:val="39"/>
    <w:semiHidden/>
    <w:unhideWhenUsed/>
    <w:rsid w:val="00647254"/>
    <w:pPr>
      <w:ind w:left="960"/>
    </w:pPr>
    <w:rPr>
      <w:rFonts w:cstheme="minorHAnsi"/>
      <w:sz w:val="20"/>
      <w:szCs w:val="20"/>
    </w:rPr>
  </w:style>
  <w:style w:type="paragraph" w:styleId="TOC6">
    <w:name w:val="toc 6"/>
    <w:basedOn w:val="Normal"/>
    <w:next w:val="Normal"/>
    <w:autoRedefine/>
    <w:uiPriority w:val="39"/>
    <w:semiHidden/>
    <w:unhideWhenUsed/>
    <w:rsid w:val="00647254"/>
    <w:pPr>
      <w:ind w:left="1200"/>
    </w:pPr>
    <w:rPr>
      <w:rFonts w:cstheme="minorHAnsi"/>
      <w:sz w:val="20"/>
      <w:szCs w:val="20"/>
    </w:rPr>
  </w:style>
  <w:style w:type="paragraph" w:styleId="TOC7">
    <w:name w:val="toc 7"/>
    <w:basedOn w:val="Normal"/>
    <w:next w:val="Normal"/>
    <w:autoRedefine/>
    <w:uiPriority w:val="39"/>
    <w:semiHidden/>
    <w:unhideWhenUsed/>
    <w:rsid w:val="00647254"/>
    <w:pPr>
      <w:ind w:left="1440"/>
    </w:pPr>
    <w:rPr>
      <w:rFonts w:cstheme="minorHAnsi"/>
      <w:sz w:val="20"/>
      <w:szCs w:val="20"/>
    </w:rPr>
  </w:style>
  <w:style w:type="paragraph" w:styleId="TOC8">
    <w:name w:val="toc 8"/>
    <w:basedOn w:val="Normal"/>
    <w:next w:val="Normal"/>
    <w:autoRedefine/>
    <w:uiPriority w:val="39"/>
    <w:semiHidden/>
    <w:unhideWhenUsed/>
    <w:rsid w:val="00647254"/>
    <w:pPr>
      <w:ind w:left="1680"/>
    </w:pPr>
    <w:rPr>
      <w:rFonts w:cstheme="minorHAnsi"/>
      <w:sz w:val="20"/>
      <w:szCs w:val="20"/>
    </w:rPr>
  </w:style>
  <w:style w:type="paragraph" w:styleId="TOC9">
    <w:name w:val="toc 9"/>
    <w:basedOn w:val="Normal"/>
    <w:next w:val="Normal"/>
    <w:autoRedefine/>
    <w:uiPriority w:val="39"/>
    <w:semiHidden/>
    <w:unhideWhenUsed/>
    <w:rsid w:val="00647254"/>
    <w:pPr>
      <w:ind w:left="1920"/>
    </w:pPr>
    <w:rPr>
      <w:rFonts w:cstheme="minorHAnsi"/>
      <w:sz w:val="20"/>
      <w:szCs w:val="20"/>
    </w:rPr>
  </w:style>
  <w:style w:type="paragraph" w:styleId="Caption">
    <w:name w:val="caption"/>
    <w:basedOn w:val="Normal"/>
    <w:next w:val="Normal"/>
    <w:uiPriority w:val="35"/>
    <w:unhideWhenUsed/>
    <w:qFormat/>
    <w:rsid w:val="00621D93"/>
    <w:pPr>
      <w:spacing w:after="200"/>
      <w:jc w:val="center"/>
    </w:pPr>
    <w:rPr>
      <w:i/>
      <w:iCs/>
      <w:color w:val="44546A" w:themeColor="text2"/>
      <w:sz w:val="22"/>
      <w:szCs w:val="22"/>
    </w:rPr>
  </w:style>
  <w:style w:type="paragraph" w:styleId="TableofFigures">
    <w:name w:val="table of figures"/>
    <w:basedOn w:val="Normal"/>
    <w:next w:val="Normal"/>
    <w:uiPriority w:val="99"/>
    <w:unhideWhenUsed/>
    <w:rsid w:val="004420A0"/>
  </w:style>
  <w:style w:type="character" w:customStyle="1" w:styleId="Heading5Char">
    <w:name w:val="Heading 5 Char"/>
    <w:basedOn w:val="DefaultParagraphFont"/>
    <w:link w:val="Heading5"/>
    <w:uiPriority w:val="9"/>
    <w:rsid w:val="0003211B"/>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3B6E6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6E61"/>
    <w:rPr>
      <w:rFonts w:asciiTheme="majorHAnsi" w:eastAsiaTheme="majorEastAsia" w:hAnsiTheme="majorHAnsi" w:cstheme="majorBidi"/>
      <w:spacing w:val="-10"/>
      <w:kern w:val="28"/>
      <w:sz w:val="56"/>
      <w:szCs w:val="56"/>
    </w:rPr>
  </w:style>
  <w:style w:type="paragraph" w:styleId="Revision">
    <w:name w:val="Revision"/>
    <w:hidden/>
    <w:uiPriority w:val="99"/>
    <w:semiHidden/>
    <w:rsid w:val="0035417E"/>
  </w:style>
  <w:style w:type="character" w:styleId="CommentReference">
    <w:name w:val="annotation reference"/>
    <w:basedOn w:val="DefaultParagraphFont"/>
    <w:uiPriority w:val="99"/>
    <w:semiHidden/>
    <w:unhideWhenUsed/>
    <w:rsid w:val="00C02526"/>
    <w:rPr>
      <w:sz w:val="16"/>
      <w:szCs w:val="16"/>
    </w:rPr>
  </w:style>
  <w:style w:type="paragraph" w:styleId="CommentText">
    <w:name w:val="annotation text"/>
    <w:basedOn w:val="Normal"/>
    <w:link w:val="CommentTextChar"/>
    <w:uiPriority w:val="99"/>
    <w:semiHidden/>
    <w:unhideWhenUsed/>
    <w:rsid w:val="00C02526"/>
    <w:rPr>
      <w:sz w:val="20"/>
      <w:szCs w:val="20"/>
    </w:rPr>
  </w:style>
  <w:style w:type="character" w:customStyle="1" w:styleId="CommentTextChar">
    <w:name w:val="Comment Text Char"/>
    <w:basedOn w:val="DefaultParagraphFont"/>
    <w:link w:val="CommentText"/>
    <w:uiPriority w:val="99"/>
    <w:semiHidden/>
    <w:rsid w:val="00C02526"/>
    <w:rPr>
      <w:sz w:val="20"/>
      <w:szCs w:val="20"/>
    </w:rPr>
  </w:style>
  <w:style w:type="paragraph" w:styleId="CommentSubject">
    <w:name w:val="annotation subject"/>
    <w:basedOn w:val="CommentText"/>
    <w:next w:val="CommentText"/>
    <w:link w:val="CommentSubjectChar"/>
    <w:uiPriority w:val="99"/>
    <w:semiHidden/>
    <w:unhideWhenUsed/>
    <w:rsid w:val="00C02526"/>
    <w:rPr>
      <w:b/>
      <w:bCs/>
    </w:rPr>
  </w:style>
  <w:style w:type="character" w:customStyle="1" w:styleId="CommentSubjectChar">
    <w:name w:val="Comment Subject Char"/>
    <w:basedOn w:val="CommentTextChar"/>
    <w:link w:val="CommentSubject"/>
    <w:uiPriority w:val="99"/>
    <w:semiHidden/>
    <w:rsid w:val="00C0252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45141">
      <w:bodyDiv w:val="1"/>
      <w:marLeft w:val="0"/>
      <w:marRight w:val="0"/>
      <w:marTop w:val="0"/>
      <w:marBottom w:val="0"/>
      <w:divBdr>
        <w:top w:val="none" w:sz="0" w:space="0" w:color="auto"/>
        <w:left w:val="none" w:sz="0" w:space="0" w:color="auto"/>
        <w:bottom w:val="none" w:sz="0" w:space="0" w:color="auto"/>
        <w:right w:val="none" w:sz="0" w:space="0" w:color="auto"/>
      </w:divBdr>
    </w:div>
    <w:div w:id="665599256">
      <w:bodyDiv w:val="1"/>
      <w:marLeft w:val="0"/>
      <w:marRight w:val="0"/>
      <w:marTop w:val="0"/>
      <w:marBottom w:val="0"/>
      <w:divBdr>
        <w:top w:val="none" w:sz="0" w:space="0" w:color="auto"/>
        <w:left w:val="none" w:sz="0" w:space="0" w:color="auto"/>
        <w:bottom w:val="none" w:sz="0" w:space="0" w:color="auto"/>
        <w:right w:val="none" w:sz="0" w:space="0" w:color="auto"/>
      </w:divBdr>
    </w:div>
    <w:div w:id="674920310">
      <w:bodyDiv w:val="1"/>
      <w:marLeft w:val="0"/>
      <w:marRight w:val="0"/>
      <w:marTop w:val="0"/>
      <w:marBottom w:val="0"/>
      <w:divBdr>
        <w:top w:val="none" w:sz="0" w:space="0" w:color="auto"/>
        <w:left w:val="none" w:sz="0" w:space="0" w:color="auto"/>
        <w:bottom w:val="none" w:sz="0" w:space="0" w:color="auto"/>
        <w:right w:val="none" w:sz="0" w:space="0" w:color="auto"/>
      </w:divBdr>
    </w:div>
    <w:div w:id="857081343">
      <w:bodyDiv w:val="1"/>
      <w:marLeft w:val="0"/>
      <w:marRight w:val="0"/>
      <w:marTop w:val="0"/>
      <w:marBottom w:val="0"/>
      <w:divBdr>
        <w:top w:val="none" w:sz="0" w:space="0" w:color="auto"/>
        <w:left w:val="none" w:sz="0" w:space="0" w:color="auto"/>
        <w:bottom w:val="none" w:sz="0" w:space="0" w:color="auto"/>
        <w:right w:val="none" w:sz="0" w:space="0" w:color="auto"/>
      </w:divBdr>
      <w:divsChild>
        <w:div w:id="171190092">
          <w:marLeft w:val="0"/>
          <w:marRight w:val="0"/>
          <w:marTop w:val="0"/>
          <w:marBottom w:val="0"/>
          <w:divBdr>
            <w:top w:val="none" w:sz="0" w:space="0" w:color="auto"/>
            <w:left w:val="none" w:sz="0" w:space="0" w:color="auto"/>
            <w:bottom w:val="none" w:sz="0" w:space="0" w:color="auto"/>
            <w:right w:val="none" w:sz="0" w:space="0" w:color="auto"/>
          </w:divBdr>
          <w:divsChild>
            <w:div w:id="672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92962">
      <w:bodyDiv w:val="1"/>
      <w:marLeft w:val="0"/>
      <w:marRight w:val="0"/>
      <w:marTop w:val="0"/>
      <w:marBottom w:val="0"/>
      <w:divBdr>
        <w:top w:val="none" w:sz="0" w:space="0" w:color="auto"/>
        <w:left w:val="none" w:sz="0" w:space="0" w:color="auto"/>
        <w:bottom w:val="none" w:sz="0" w:space="0" w:color="auto"/>
        <w:right w:val="none" w:sz="0" w:space="0" w:color="auto"/>
      </w:divBdr>
    </w:div>
    <w:div w:id="1107433520">
      <w:bodyDiv w:val="1"/>
      <w:marLeft w:val="0"/>
      <w:marRight w:val="0"/>
      <w:marTop w:val="0"/>
      <w:marBottom w:val="0"/>
      <w:divBdr>
        <w:top w:val="none" w:sz="0" w:space="0" w:color="auto"/>
        <w:left w:val="none" w:sz="0" w:space="0" w:color="auto"/>
        <w:bottom w:val="none" w:sz="0" w:space="0" w:color="auto"/>
        <w:right w:val="none" w:sz="0" w:space="0" w:color="auto"/>
      </w:divBdr>
    </w:div>
    <w:div w:id="1864635650">
      <w:bodyDiv w:val="1"/>
      <w:marLeft w:val="0"/>
      <w:marRight w:val="0"/>
      <w:marTop w:val="0"/>
      <w:marBottom w:val="0"/>
      <w:divBdr>
        <w:top w:val="none" w:sz="0" w:space="0" w:color="auto"/>
        <w:left w:val="none" w:sz="0" w:space="0" w:color="auto"/>
        <w:bottom w:val="none" w:sz="0" w:space="0" w:color="auto"/>
        <w:right w:val="none" w:sz="0" w:space="0" w:color="auto"/>
      </w:divBdr>
      <w:divsChild>
        <w:div w:id="1166288378">
          <w:marLeft w:val="0"/>
          <w:marRight w:val="0"/>
          <w:marTop w:val="0"/>
          <w:marBottom w:val="0"/>
          <w:divBdr>
            <w:top w:val="none" w:sz="0" w:space="0" w:color="auto"/>
            <w:left w:val="none" w:sz="0" w:space="0" w:color="auto"/>
            <w:bottom w:val="none" w:sz="0" w:space="0" w:color="auto"/>
            <w:right w:val="none" w:sz="0" w:space="0" w:color="auto"/>
          </w:divBdr>
        </w:div>
      </w:divsChild>
    </w:div>
    <w:div w:id="2136170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8/08/relationships/commentsExtensible" Target="commentsExtensible.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emf"/><Relationship Id="rId16" Type="http://schemas.openxmlformats.org/officeDocument/2006/relationships/image" Target="media/image4.png"/><Relationship Id="rId11" Type="http://schemas.openxmlformats.org/officeDocument/2006/relationships/hyperlink" Target="https://observableh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5.png"/><Relationship Id="rId1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emf"/><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yperlink" Target="https://github.com/graceyuanjq/CUTRIC-Burlington-Prototypes"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microsoft.com/office/2016/09/relationships/commentsIds" Target="commentsIds.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d3js.org/"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hyperlink" Target="https://www.mapbox.com/" TargetMode="External"/><Relationship Id="rId13" Type="http://schemas.openxmlformats.org/officeDocument/2006/relationships/image" Target="media/image1.png"/><Relationship Id="rId18" Type="http://schemas.openxmlformats.org/officeDocument/2006/relationships/comments" Target="comments.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hyperlink" Target="https://chrome.google.com/webstore/detail/gofullpage-full-page-scre/fdpohaocaechififmbbbbbknoalclacl?hl=en" TargetMode="External"/><Relationship Id="rId2" Type="http://schemas.openxmlformats.org/officeDocument/2006/relationships/customXml" Target="../customXml/item2.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9B87890A6633E4B98136A9E4D8F0A81" ma:contentTypeVersion="11" ma:contentTypeDescription="Create a new document." ma:contentTypeScope="" ma:versionID="28c3fd2bce5c4b1a1edcdad84d69af20">
  <xsd:schema xmlns:xsd="http://www.w3.org/2001/XMLSchema" xmlns:xs="http://www.w3.org/2001/XMLSchema" xmlns:p="http://schemas.microsoft.com/office/2006/metadata/properties" xmlns:ns2="20a50f48-3426-485b-a72d-8553b919afd0" xmlns:ns3="0ddf1e06-8b2c-4bd4-a4b9-6166106e4b57" targetNamespace="http://schemas.microsoft.com/office/2006/metadata/properties" ma:root="true" ma:fieldsID="543c8ecef232cecd6126a0e40d4a92bb" ns2:_="" ns3:_="">
    <xsd:import namespace="20a50f48-3426-485b-a72d-8553b919afd0"/>
    <xsd:import namespace="0ddf1e06-8b2c-4bd4-a4b9-6166106e4b5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a50f48-3426-485b-a72d-8553b919af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df1e06-8b2c-4bd4-a4b9-6166106e4b5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MLASeventhEditionOfficeOnline.xsl" StyleName="MLA" Version="7"/>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2D36D8-3E01-404F-AB7B-191706961E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a50f48-3426-485b-a72d-8553b919afd0"/>
    <ds:schemaRef ds:uri="0ddf1e06-8b2c-4bd4-a4b9-6166106e4b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F38DC0-84BB-4BB0-AC64-40CAAA031EE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81255DE-2956-0A4E-A05C-27BFEA3F6A19}">
  <ds:schemaRefs>
    <ds:schemaRef ds:uri="http://schemas.openxmlformats.org/officeDocument/2006/bibliography"/>
  </ds:schemaRefs>
</ds:datastoreItem>
</file>

<file path=customXml/itemProps4.xml><?xml version="1.0" encoding="utf-8"?>
<ds:datastoreItem xmlns:ds="http://schemas.openxmlformats.org/officeDocument/2006/customXml" ds:itemID="{0F00CE69-7135-4CD9-A39B-D78287D475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28</Pages>
  <Words>5046</Words>
  <Characters>28765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Yuan</dc:creator>
  <cp:keywords/>
  <dc:description/>
  <cp:lastModifiedBy>Grace Yuan</cp:lastModifiedBy>
  <cp:revision>17</cp:revision>
  <dcterms:created xsi:type="dcterms:W3CDTF">2022-02-12T16:11:00Z</dcterms:created>
  <dcterms:modified xsi:type="dcterms:W3CDTF">2022-02-13T20:11:00Z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0x010100F9B87890A6633E4B98136A9E4D8F0A81</vt:lpwstr>
  </property>
</Properties>
</file>