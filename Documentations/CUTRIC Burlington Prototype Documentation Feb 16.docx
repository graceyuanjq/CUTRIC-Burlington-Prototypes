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18A66" w14:textId="0469D026" w:rsidR="00CC5CCC" w:rsidRDefault="00CC5CCC" w:rsidP="00CE192E">
      <w:pPr>
        <w:jc w:val="center"/>
        <w:rPr>
          <w:ins w:id="0" w:author="Bowes, Jeremy" w:date="2022-02-09T10:26:00Z"/>
          <w:rFonts w:ascii="Calibri" w:hAnsi="Calibri" w:cs="Calibri"/>
          <w:b/>
          <w:bCs/>
          <w:sz w:val="36"/>
          <w:szCs w:val="36"/>
        </w:rPr>
      </w:pPr>
      <w:r w:rsidRPr="00390373">
        <w:rPr>
          <w:rFonts w:ascii="Calibri" w:hAnsi="Calibri" w:cs="Calibri"/>
          <w:b/>
          <w:bCs/>
          <w:sz w:val="36"/>
          <w:szCs w:val="36"/>
        </w:rPr>
        <w:t xml:space="preserve">CUTRIC </w:t>
      </w:r>
      <w:ins w:id="1" w:author="Bowes, Jeremy" w:date="2022-02-09T10:27:00Z">
        <w:r w:rsidR="007C5057" w:rsidRPr="00390373">
          <w:rPr>
            <w:rFonts w:ascii="Calibri" w:hAnsi="Calibri" w:cs="Calibri"/>
            <w:b/>
            <w:bCs/>
            <w:sz w:val="36"/>
            <w:szCs w:val="36"/>
          </w:rPr>
          <w:t>B</w:t>
        </w:r>
        <w:r w:rsidR="007C5057">
          <w:rPr>
            <w:rFonts w:ascii="Calibri" w:hAnsi="Calibri" w:cs="Calibri"/>
            <w:b/>
            <w:bCs/>
            <w:sz w:val="36"/>
            <w:szCs w:val="36"/>
          </w:rPr>
          <w:t>EB Visualization Modeling</w:t>
        </w:r>
        <w:r w:rsidR="007C5057" w:rsidRPr="00390373">
          <w:rPr>
            <w:rFonts w:ascii="Calibri" w:hAnsi="Calibri" w:cs="Calibri"/>
            <w:b/>
            <w:bCs/>
            <w:sz w:val="36"/>
            <w:szCs w:val="36"/>
          </w:rPr>
          <w:t xml:space="preserve"> </w:t>
        </w:r>
      </w:ins>
      <w:ins w:id="2" w:author="Grace Yuan" w:date="2022-02-12T10:44:00Z">
        <w:r w:rsidR="00F05D4E">
          <w:rPr>
            <w:rFonts w:ascii="Calibri" w:hAnsi="Calibri" w:cs="Calibri"/>
            <w:b/>
            <w:bCs/>
            <w:sz w:val="36"/>
            <w:szCs w:val="36"/>
          </w:rPr>
          <w:t>Prototype</w:t>
        </w:r>
      </w:ins>
    </w:p>
    <w:p w14:paraId="541370E2" w14:textId="0EE0C721" w:rsidR="007C5057" w:rsidRPr="00506D24" w:rsidRDefault="007C5057" w:rsidP="00CE192E">
      <w:pPr>
        <w:jc w:val="center"/>
        <w:rPr>
          <w:rFonts w:ascii="Calibri" w:hAnsi="Calibri" w:cs="Calibri"/>
          <w:b/>
          <w:bCs/>
          <w:sz w:val="28"/>
          <w:szCs w:val="28"/>
        </w:rPr>
      </w:pPr>
      <w:ins w:id="3" w:author="Bowes, Jeremy" w:date="2022-02-09T10:26:00Z">
        <w:r w:rsidRPr="00506D24">
          <w:rPr>
            <w:rFonts w:ascii="Calibri" w:hAnsi="Calibri" w:cs="Calibri"/>
            <w:b/>
            <w:bCs/>
            <w:sz w:val="28"/>
            <w:szCs w:val="28"/>
          </w:rPr>
          <w:t>(</w:t>
        </w:r>
      </w:ins>
      <w:ins w:id="4" w:author="Bowes, Jeremy" w:date="2022-02-11T13:25:00Z">
        <w:r w:rsidR="00C25A1A">
          <w:rPr>
            <w:rFonts w:ascii="Calibri" w:hAnsi="Calibri" w:cs="Calibri"/>
            <w:b/>
            <w:bCs/>
            <w:sz w:val="28"/>
            <w:szCs w:val="28"/>
          </w:rPr>
          <w:t>C</w:t>
        </w:r>
      </w:ins>
      <w:ins w:id="5" w:author="Bowes, Jeremy" w:date="2022-02-09T10:27:00Z">
        <w:r w:rsidRPr="00506D24">
          <w:rPr>
            <w:rFonts w:ascii="Calibri" w:hAnsi="Calibri" w:cs="Calibri"/>
            <w:b/>
            <w:bCs/>
            <w:sz w:val="28"/>
            <w:szCs w:val="28"/>
          </w:rPr>
          <w:t xml:space="preserve">ase study of </w:t>
        </w:r>
      </w:ins>
      <w:ins w:id="6" w:author="Bowes, Jeremy" w:date="2022-02-09T10:26:00Z">
        <w:r w:rsidRPr="00506D24">
          <w:rPr>
            <w:rFonts w:ascii="Calibri" w:hAnsi="Calibri" w:cs="Calibri"/>
            <w:b/>
            <w:bCs/>
            <w:sz w:val="28"/>
            <w:szCs w:val="28"/>
          </w:rPr>
          <w:t>Burlington</w:t>
        </w:r>
      </w:ins>
      <w:ins w:id="7" w:author="Bowes, Jeremy" w:date="2022-02-09T10:27:00Z">
        <w:r w:rsidRPr="00506D24">
          <w:rPr>
            <w:rFonts w:ascii="Calibri" w:hAnsi="Calibri" w:cs="Calibri"/>
            <w:b/>
            <w:bCs/>
            <w:sz w:val="28"/>
            <w:szCs w:val="28"/>
          </w:rPr>
          <w:t>)</w:t>
        </w:r>
      </w:ins>
    </w:p>
    <w:p w14:paraId="4B171EB3" w14:textId="77777777" w:rsidR="00CC5CCC" w:rsidRDefault="00CC5CCC" w:rsidP="00CE192E">
      <w:pPr>
        <w:jc w:val="center"/>
        <w:rPr>
          <w:rFonts w:ascii="Calibri" w:hAnsi="Calibri" w:cs="Calibri"/>
        </w:rPr>
      </w:pPr>
    </w:p>
    <w:p w14:paraId="5139B19C" w14:textId="23FA0ED1" w:rsidR="00B20504" w:rsidRPr="00CC5CCC" w:rsidRDefault="00CD4164" w:rsidP="00CE192E">
      <w:pPr>
        <w:jc w:val="center"/>
        <w:rPr>
          <w:rFonts w:ascii="Calibri" w:hAnsi="Calibri" w:cs="Calibri"/>
        </w:rPr>
      </w:pPr>
      <w:r w:rsidRPr="00CC5CCC">
        <w:rPr>
          <w:rFonts w:ascii="Calibri" w:hAnsi="Calibri" w:cs="Calibri"/>
        </w:rPr>
        <w:t>OCAD University Visual Analytics Lab</w:t>
      </w:r>
    </w:p>
    <w:p w14:paraId="59AE91ED" w14:textId="7FB922F3" w:rsidR="00CC5CCC" w:rsidRPr="00CC5CCC" w:rsidRDefault="00CC5CCC" w:rsidP="00CE192E">
      <w:pPr>
        <w:jc w:val="center"/>
        <w:rPr>
          <w:rFonts w:ascii="Calibri" w:hAnsi="Calibri" w:cs="Calibri"/>
        </w:rPr>
      </w:pPr>
      <w:r w:rsidRPr="00CC5CCC">
        <w:rPr>
          <w:rFonts w:ascii="Calibri" w:hAnsi="Calibri" w:cs="Calibri"/>
        </w:rPr>
        <w:t xml:space="preserve">Sara Diamond, Jeremy Bowes, Mona </w:t>
      </w:r>
      <w:proofErr w:type="spellStart"/>
      <w:r w:rsidRPr="00CC5CCC">
        <w:rPr>
          <w:rFonts w:ascii="Calibri" w:hAnsi="Calibri" w:cs="Calibri"/>
        </w:rPr>
        <w:t>Ghafouri</w:t>
      </w:r>
      <w:proofErr w:type="spellEnd"/>
      <w:r w:rsidRPr="00CC5CCC">
        <w:rPr>
          <w:rFonts w:ascii="Calibri" w:hAnsi="Calibri" w:cs="Calibri"/>
        </w:rPr>
        <w:t>-Azar, Grace Yuan</w:t>
      </w:r>
    </w:p>
    <w:p w14:paraId="578B6AC4" w14:textId="1A8BD6D8" w:rsidR="00CC5CCC" w:rsidRPr="00CC5CCC" w:rsidRDefault="00CC5CCC">
      <w:pPr>
        <w:rPr>
          <w:rFonts w:ascii="Calibri" w:hAnsi="Calibri" w:cs="Calibri"/>
        </w:rPr>
      </w:pPr>
    </w:p>
    <w:p w14:paraId="01BDD6B1" w14:textId="77777777" w:rsidR="00CC5CCC" w:rsidRPr="00CC5CCC" w:rsidRDefault="00CC5CCC">
      <w:pPr>
        <w:rPr>
          <w:rFonts w:ascii="Calibri" w:hAnsi="Calibri" w:cs="Calibri"/>
        </w:rPr>
      </w:pPr>
    </w:p>
    <w:p w14:paraId="6FB44BAA" w14:textId="72C7B74F" w:rsidR="00CD4164" w:rsidRPr="004A0AAE" w:rsidRDefault="00CD4164" w:rsidP="004A0AAE">
      <w:pPr>
        <w:pStyle w:val="Heading1"/>
      </w:pPr>
      <w:bookmarkStart w:id="8" w:name="_Toc88555529"/>
      <w:bookmarkStart w:id="9" w:name="_Toc95650212"/>
      <w:r w:rsidRPr="004A0AAE">
        <w:t>Introduction</w:t>
      </w:r>
      <w:bookmarkEnd w:id="8"/>
      <w:bookmarkEnd w:id="9"/>
    </w:p>
    <w:p w14:paraId="263D2306" w14:textId="6D32FBF2" w:rsidR="00CC5CCC" w:rsidRPr="0003211B" w:rsidRDefault="00CC5CCC" w:rsidP="0003211B">
      <w:r>
        <w:rPr>
          <w:rFonts w:ascii="Calibri" w:hAnsi="Calibri" w:cs="Calibri"/>
        </w:rPr>
        <w:t xml:space="preserve">The </w:t>
      </w:r>
      <w:r w:rsidR="0003211B" w:rsidRPr="0003211B">
        <w:rPr>
          <w:i/>
          <w:iCs/>
        </w:rPr>
        <w:t xml:space="preserve">CUTRIC Transit Fleet Electrification Analysis </w:t>
      </w:r>
      <w:ins w:id="10" w:author="Bowes, Jeremy" w:date="2022-02-11T13:26:00Z">
        <w:r w:rsidR="00C25A1A">
          <w:rPr>
            <w:i/>
            <w:iCs/>
          </w:rPr>
          <w:t>and</w:t>
        </w:r>
        <w:r w:rsidR="00C25A1A" w:rsidRPr="0003211B">
          <w:rPr>
            <w:i/>
            <w:iCs/>
          </w:rPr>
          <w:t xml:space="preserve"> </w:t>
        </w:r>
      </w:ins>
      <w:ins w:id="11" w:author="Bowes, Jeremy" w:date="2022-02-09T10:00:00Z">
        <w:r w:rsidR="005900A0">
          <w:rPr>
            <w:i/>
            <w:iCs/>
          </w:rPr>
          <w:t xml:space="preserve">the </w:t>
        </w:r>
      </w:ins>
      <w:r w:rsidR="0003211B" w:rsidRPr="0003211B">
        <w:rPr>
          <w:i/>
          <w:iCs/>
        </w:rPr>
        <w:t>Burlington</w:t>
      </w:r>
      <w:r w:rsidR="0003211B">
        <w:t xml:space="preserve"> prototype </w:t>
      </w:r>
      <w:r>
        <w:rPr>
          <w:rFonts w:ascii="Calibri" w:hAnsi="Calibri" w:cs="Calibri"/>
        </w:rPr>
        <w:t>is</w:t>
      </w:r>
      <w:r w:rsidRPr="00CC5CCC">
        <w:rPr>
          <w:rFonts w:ascii="Calibri" w:hAnsi="Calibri" w:cs="Calibri"/>
        </w:rPr>
        <w:t xml:space="preserve"> a dynamic </w:t>
      </w:r>
      <w:r w:rsidR="004A6F65">
        <w:rPr>
          <w:rFonts w:ascii="Calibri" w:hAnsi="Calibri" w:cs="Calibri"/>
        </w:rPr>
        <w:t xml:space="preserve">HTML </w:t>
      </w:r>
      <w:r w:rsidRPr="00CC5CCC">
        <w:rPr>
          <w:rFonts w:ascii="Calibri" w:hAnsi="Calibri" w:cs="Calibri"/>
        </w:rPr>
        <w:t xml:space="preserve">dashboard visualization environment that supports </w:t>
      </w:r>
      <w:ins w:id="12" w:author="Bowes, Jeremy" w:date="2022-02-09T10:00:00Z">
        <w:r w:rsidR="005900A0">
          <w:rPr>
            <w:rFonts w:ascii="Calibri" w:hAnsi="Calibri" w:cs="Calibri"/>
          </w:rPr>
          <w:t xml:space="preserve">many of </w:t>
        </w:r>
      </w:ins>
      <w:r w:rsidRPr="00CC5CCC">
        <w:rPr>
          <w:rFonts w:ascii="Calibri" w:hAnsi="Calibri" w:cs="Calibri"/>
        </w:rPr>
        <w:t xml:space="preserve">the analytics that CUTRIC undertook and even extends </w:t>
      </w:r>
      <w:ins w:id="13" w:author="Bowes, Jeremy" w:date="2022-02-11T13:27:00Z">
        <w:r w:rsidR="00C25A1A" w:rsidRPr="00CC5CCC">
          <w:rPr>
            <w:rFonts w:ascii="Calibri" w:hAnsi="Calibri" w:cs="Calibri"/>
          </w:rPr>
          <w:t>th</w:t>
        </w:r>
        <w:r w:rsidR="00C25A1A">
          <w:rPr>
            <w:rFonts w:ascii="Calibri" w:hAnsi="Calibri" w:cs="Calibri"/>
          </w:rPr>
          <w:t>ose functionalities</w:t>
        </w:r>
      </w:ins>
      <w:r w:rsidRPr="00CC5CCC">
        <w:rPr>
          <w:rFonts w:ascii="Calibri" w:hAnsi="Calibri" w:cs="Calibri"/>
        </w:rPr>
        <w:t>.</w:t>
      </w:r>
      <w:ins w:id="14" w:author="Bowes, Jeremy" w:date="2022-02-09T10:28:00Z">
        <w:r w:rsidR="007C5057">
          <w:rPr>
            <w:rFonts w:ascii="Calibri" w:hAnsi="Calibri" w:cs="Calibri"/>
          </w:rPr>
          <w:t xml:space="preserve"> </w:t>
        </w:r>
      </w:ins>
      <w:r w:rsidRPr="00CC5CCC">
        <w:rPr>
          <w:rFonts w:ascii="Calibri" w:hAnsi="Calibri" w:cs="Calibri"/>
        </w:rPr>
        <w:t>It provide</w:t>
      </w:r>
      <w:r>
        <w:rPr>
          <w:rFonts w:ascii="Calibri" w:hAnsi="Calibri" w:cs="Calibri"/>
        </w:rPr>
        <w:t>s</w:t>
      </w:r>
      <w:r w:rsidRPr="00CC5CCC">
        <w:rPr>
          <w:rFonts w:ascii="Calibri" w:hAnsi="Calibri" w:cs="Calibri"/>
        </w:rPr>
        <w:t xml:space="preserve"> a GIS map (Cartographic) interface and related graphs/charts.</w:t>
      </w:r>
      <w:r w:rsidR="00AE47FD">
        <w:rPr>
          <w:rFonts w:ascii="Calibri" w:hAnsi="Calibri" w:cs="Calibri"/>
        </w:rPr>
        <w:t xml:space="preserve"> </w:t>
      </w:r>
      <w:ins w:id="15" w:author="Bowes, Jeremy" w:date="2022-02-11T13:28:00Z">
        <w:r w:rsidR="00C25A1A">
          <w:rPr>
            <w:rFonts w:ascii="Calibri" w:hAnsi="Calibri" w:cs="Calibri"/>
          </w:rPr>
          <w:t xml:space="preserve">As a prototype it utilizes data from city of Burlington Transit as a </w:t>
        </w:r>
      </w:ins>
      <w:r w:rsidR="00AE47FD">
        <w:rPr>
          <w:rFonts w:ascii="Calibri" w:hAnsi="Calibri" w:cs="Calibri"/>
        </w:rPr>
        <w:t xml:space="preserve">use case to develop </w:t>
      </w:r>
      <w:ins w:id="16" w:author="Bowes, Jeremy" w:date="2022-02-11T13:29:00Z">
        <w:r w:rsidR="00C25A1A">
          <w:rPr>
            <w:rFonts w:ascii="Calibri" w:hAnsi="Calibri" w:cs="Calibri"/>
          </w:rPr>
          <w:t xml:space="preserve">and test </w:t>
        </w:r>
      </w:ins>
      <w:r w:rsidR="00AE47FD">
        <w:rPr>
          <w:rFonts w:ascii="Calibri" w:hAnsi="Calibri" w:cs="Calibri"/>
        </w:rPr>
        <w:t>the p</w:t>
      </w:r>
      <w:ins w:id="17" w:author="Bowes, Jeremy" w:date="2022-02-11T13:29:00Z">
        <w:r w:rsidR="00C25A1A">
          <w:rPr>
            <w:rFonts w:ascii="Calibri" w:hAnsi="Calibri" w:cs="Calibri"/>
          </w:rPr>
          <w:t>rot</w:t>
        </w:r>
      </w:ins>
      <w:r w:rsidR="00AE47FD">
        <w:rPr>
          <w:rFonts w:ascii="Calibri" w:hAnsi="Calibri" w:cs="Calibri"/>
        </w:rPr>
        <w:t>otype</w:t>
      </w:r>
      <w:ins w:id="18" w:author="Bowes, Jeremy" w:date="2022-02-11T13:29:00Z">
        <w:r w:rsidR="00C25A1A">
          <w:rPr>
            <w:rFonts w:ascii="Calibri" w:hAnsi="Calibri" w:cs="Calibri"/>
          </w:rPr>
          <w:t>,</w:t>
        </w:r>
      </w:ins>
      <w:r w:rsidR="00AE47FD">
        <w:rPr>
          <w:rFonts w:ascii="Calibri" w:hAnsi="Calibri" w:cs="Calibri"/>
        </w:rPr>
        <w:t xml:space="preserve"> </w:t>
      </w:r>
      <w:ins w:id="19" w:author="Bowes, Jeremy" w:date="2022-02-11T13:29:00Z">
        <w:r w:rsidR="00C25A1A">
          <w:rPr>
            <w:rFonts w:ascii="Calibri" w:hAnsi="Calibri" w:cs="Calibri"/>
          </w:rPr>
          <w:t>h</w:t>
        </w:r>
      </w:ins>
      <w:r w:rsidR="00AE47FD">
        <w:rPr>
          <w:rFonts w:ascii="Calibri" w:hAnsi="Calibri" w:cs="Calibri"/>
        </w:rPr>
        <w:t>owever, the prototype should serve as a template that can be applied to any other</w:t>
      </w:r>
      <w:r w:rsidR="0003211B">
        <w:rPr>
          <w:rFonts w:ascii="Calibri" w:hAnsi="Calibri" w:cs="Calibri"/>
        </w:rPr>
        <w:t xml:space="preserve"> </w:t>
      </w:r>
      <w:ins w:id="20" w:author="Bowes, Jeremy" w:date="2022-02-11T13:30:00Z">
        <w:r w:rsidR="00B011F7">
          <w:rPr>
            <w:rFonts w:ascii="Calibri" w:hAnsi="Calibri" w:cs="Calibri"/>
          </w:rPr>
          <w:t xml:space="preserve">Canadian </w:t>
        </w:r>
      </w:ins>
      <w:r w:rsidR="00AE47FD">
        <w:rPr>
          <w:rFonts w:ascii="Calibri" w:hAnsi="Calibri" w:cs="Calibri"/>
        </w:rPr>
        <w:t>cities.</w:t>
      </w:r>
    </w:p>
    <w:p w14:paraId="6629F484" w14:textId="77777777" w:rsidR="00AE47FD" w:rsidRDefault="00AE47FD">
      <w:pPr>
        <w:rPr>
          <w:rFonts w:ascii="Calibri" w:hAnsi="Calibri" w:cs="Calibri"/>
        </w:rPr>
      </w:pPr>
    </w:p>
    <w:p w14:paraId="3C6FCD6A" w14:textId="197512AA" w:rsidR="00CD4164" w:rsidRDefault="00961767">
      <w:pPr>
        <w:rPr>
          <w:rFonts w:ascii="Calibri" w:hAnsi="Calibri" w:cs="Calibri"/>
        </w:rPr>
      </w:pPr>
      <w:r w:rsidRPr="00CC5CCC">
        <w:rPr>
          <w:rFonts w:ascii="Calibri" w:hAnsi="Calibri" w:cs="Calibri"/>
        </w:rPr>
        <w:t xml:space="preserve">Based on CUTRIC’s request, </w:t>
      </w:r>
      <w:r w:rsidR="004A6F65">
        <w:rPr>
          <w:rFonts w:ascii="Calibri" w:hAnsi="Calibri" w:cs="Calibri"/>
        </w:rPr>
        <w:t xml:space="preserve">all the tools </w:t>
      </w:r>
      <w:ins w:id="21" w:author="Bowes, Jeremy" w:date="2022-02-11T13:30:00Z">
        <w:r w:rsidR="00E05F0B">
          <w:rPr>
            <w:rFonts w:ascii="Calibri" w:hAnsi="Calibri" w:cs="Calibri"/>
          </w:rPr>
          <w:t>employed</w:t>
        </w:r>
      </w:ins>
      <w:r w:rsidR="004A6F65">
        <w:rPr>
          <w:rFonts w:ascii="Calibri" w:hAnsi="Calibri" w:cs="Calibri"/>
        </w:rPr>
        <w:t xml:space="preserve"> are open source and free to use.</w:t>
      </w:r>
      <w:r w:rsidR="00CD4164" w:rsidRPr="00CC5CCC">
        <w:rPr>
          <w:rFonts w:ascii="Calibri" w:hAnsi="Calibri" w:cs="Calibri"/>
        </w:rPr>
        <w:t xml:space="preserve"> We </w:t>
      </w:r>
      <w:r w:rsidRPr="00CC5CCC">
        <w:rPr>
          <w:rFonts w:ascii="Calibri" w:hAnsi="Calibri" w:cs="Calibri"/>
        </w:rPr>
        <w:t xml:space="preserve">decided to use </w:t>
      </w:r>
      <w:proofErr w:type="spellStart"/>
      <w:r w:rsidRPr="00CC5CCC">
        <w:rPr>
          <w:rFonts w:ascii="Calibri" w:hAnsi="Calibri" w:cs="Calibri"/>
        </w:rPr>
        <w:t>Mapbox</w:t>
      </w:r>
      <w:proofErr w:type="spellEnd"/>
      <w:r w:rsidRPr="00CC5CCC">
        <w:rPr>
          <w:rFonts w:ascii="Calibri" w:hAnsi="Calibri" w:cs="Calibri"/>
        </w:rPr>
        <w:t>(</w:t>
      </w:r>
      <w:hyperlink r:id="rId9" w:history="1">
        <w:r w:rsidRPr="00CC5CCC">
          <w:rPr>
            <w:rStyle w:val="Hyperlink"/>
            <w:rFonts w:ascii="Calibri" w:hAnsi="Calibri" w:cs="Calibri"/>
          </w:rPr>
          <w:t>https://www.mapbox.com/</w:t>
        </w:r>
      </w:hyperlink>
      <w:r w:rsidRPr="00CC5CCC">
        <w:rPr>
          <w:rFonts w:ascii="Calibri" w:hAnsi="Calibri" w:cs="Calibri"/>
        </w:rPr>
        <w:t>) for all the on-map visualization</w:t>
      </w:r>
      <w:ins w:id="22" w:author="Bowes, Jeremy" w:date="2022-02-11T13:30:00Z">
        <w:r w:rsidR="00E05F0B">
          <w:rPr>
            <w:rFonts w:ascii="Calibri" w:hAnsi="Calibri" w:cs="Calibri"/>
          </w:rPr>
          <w:t>,</w:t>
        </w:r>
      </w:ins>
      <w:ins w:id="23" w:author="Bowes, Jeremy" w:date="2022-02-11T13:31:00Z">
        <w:r w:rsidR="00E05F0B">
          <w:rPr>
            <w:rFonts w:ascii="Calibri" w:hAnsi="Calibri" w:cs="Calibri"/>
          </w:rPr>
          <w:t xml:space="preserve"> and</w:t>
        </w:r>
      </w:ins>
      <w:r w:rsidR="00823990" w:rsidRPr="00CC5CCC">
        <w:rPr>
          <w:rFonts w:ascii="Calibri" w:hAnsi="Calibri" w:cs="Calibri"/>
        </w:rPr>
        <w:t xml:space="preserve"> </w:t>
      </w:r>
      <w:ins w:id="24" w:author="Bowes, Jeremy" w:date="2022-02-11T13:30:00Z">
        <w:r w:rsidR="00E05F0B">
          <w:rPr>
            <w:rFonts w:ascii="Calibri" w:hAnsi="Calibri" w:cs="Calibri"/>
          </w:rPr>
          <w:t>f</w:t>
        </w:r>
      </w:ins>
      <w:r w:rsidR="00823990" w:rsidRPr="00CC5CCC">
        <w:rPr>
          <w:rFonts w:ascii="Calibri" w:hAnsi="Calibri" w:cs="Calibri"/>
        </w:rPr>
        <w:t>or graphs and charts, we use</w:t>
      </w:r>
      <w:ins w:id="25" w:author="Bowes, Jeremy" w:date="2022-02-11T13:31:00Z">
        <w:r w:rsidR="00E05F0B">
          <w:rPr>
            <w:rFonts w:ascii="Calibri" w:hAnsi="Calibri" w:cs="Calibri"/>
          </w:rPr>
          <w:t>d</w:t>
        </w:r>
      </w:ins>
      <w:r w:rsidR="00823990" w:rsidRPr="00CC5CCC">
        <w:rPr>
          <w:rFonts w:ascii="Calibri" w:hAnsi="Calibri" w:cs="Calibri"/>
        </w:rPr>
        <w:t xml:space="preserve"> </w:t>
      </w:r>
      <w:r w:rsidR="00AE0D58">
        <w:rPr>
          <w:rFonts w:ascii="Calibri" w:hAnsi="Calibri" w:cs="Calibri"/>
        </w:rPr>
        <w:t xml:space="preserve">the JavaScript library </w:t>
      </w:r>
      <w:r w:rsidR="00823990" w:rsidRPr="00CC5CCC">
        <w:rPr>
          <w:rFonts w:ascii="Calibri" w:hAnsi="Calibri" w:cs="Calibri"/>
        </w:rPr>
        <w:t>D3.js</w:t>
      </w:r>
      <w:r w:rsidR="00CC5CCC">
        <w:rPr>
          <w:rFonts w:ascii="Calibri" w:hAnsi="Calibri" w:cs="Calibri"/>
        </w:rPr>
        <w:t>(</w:t>
      </w:r>
      <w:hyperlink r:id="rId10" w:history="1">
        <w:r w:rsidR="00CC5CCC" w:rsidRPr="003D346F">
          <w:rPr>
            <w:rStyle w:val="Hyperlink"/>
            <w:rFonts w:ascii="Calibri" w:hAnsi="Calibri" w:cs="Calibri"/>
          </w:rPr>
          <w:t>https://d3js.org/</w:t>
        </w:r>
      </w:hyperlink>
      <w:r w:rsidR="00CC5CCC">
        <w:rPr>
          <w:rFonts w:ascii="Calibri" w:hAnsi="Calibri" w:cs="Calibri"/>
        </w:rPr>
        <w:t>)</w:t>
      </w:r>
      <w:r w:rsidR="008D2A8E">
        <w:rPr>
          <w:rFonts w:ascii="Calibri" w:hAnsi="Calibri" w:cs="Calibri"/>
        </w:rPr>
        <w:t xml:space="preserve"> and Observable notebooks(</w:t>
      </w:r>
      <w:hyperlink r:id="rId11" w:history="1">
        <w:r w:rsidR="008D2A8E" w:rsidRPr="00FD0E58">
          <w:rPr>
            <w:rStyle w:val="Hyperlink"/>
            <w:rFonts w:ascii="Calibri" w:hAnsi="Calibri" w:cs="Calibri"/>
          </w:rPr>
          <w:t>https://observablehq.com/</w:t>
        </w:r>
      </w:hyperlink>
      <w:r w:rsidR="008D2A8E">
        <w:rPr>
          <w:rFonts w:ascii="Calibri" w:hAnsi="Calibri" w:cs="Calibri"/>
        </w:rPr>
        <w:t>)</w:t>
      </w:r>
      <w:r w:rsidR="00595DA4">
        <w:rPr>
          <w:rFonts w:ascii="Calibri" w:hAnsi="Calibri" w:cs="Calibri"/>
        </w:rPr>
        <w:t>,</w:t>
      </w:r>
      <w:r w:rsidR="00823990" w:rsidRPr="00CC5CCC">
        <w:rPr>
          <w:rFonts w:ascii="Calibri" w:hAnsi="Calibri" w:cs="Calibri"/>
        </w:rPr>
        <w:t xml:space="preserve"> which comes with </w:t>
      </w:r>
      <w:r w:rsidR="00AE0D58" w:rsidRPr="00CC5CCC">
        <w:rPr>
          <w:rFonts w:ascii="Calibri" w:hAnsi="Calibri" w:cs="Calibri"/>
        </w:rPr>
        <w:t xml:space="preserve">powerful </w:t>
      </w:r>
      <w:r w:rsidR="00AE0D58">
        <w:rPr>
          <w:rFonts w:ascii="Calibri" w:hAnsi="Calibri" w:cs="Calibri"/>
        </w:rPr>
        <w:t>resources</w:t>
      </w:r>
      <w:r w:rsidR="008236D5" w:rsidRPr="00CC5CCC">
        <w:rPr>
          <w:rFonts w:ascii="Calibri" w:hAnsi="Calibri" w:cs="Calibri"/>
        </w:rPr>
        <w:t xml:space="preserve"> for various types of data visualizations</w:t>
      </w:r>
      <w:r w:rsidR="00E07D56">
        <w:rPr>
          <w:rFonts w:ascii="Calibri" w:hAnsi="Calibri" w:cs="Calibri"/>
        </w:rPr>
        <w:t>.</w:t>
      </w:r>
      <w:r w:rsidR="004F10A4">
        <w:rPr>
          <w:rFonts w:ascii="Calibri" w:hAnsi="Calibri" w:cs="Calibri"/>
        </w:rPr>
        <w:t xml:space="preserve"> The outcomes </w:t>
      </w:r>
      <w:r w:rsidR="004A6F65">
        <w:rPr>
          <w:rFonts w:ascii="Calibri" w:hAnsi="Calibri" w:cs="Calibri"/>
        </w:rPr>
        <w:t xml:space="preserve">are a series of </w:t>
      </w:r>
      <w:r w:rsidR="004F10A4">
        <w:rPr>
          <w:rFonts w:ascii="Calibri" w:hAnsi="Calibri" w:cs="Calibri"/>
        </w:rPr>
        <w:t>HTML web pages that can be hosted on CUTRIC’s servers.</w:t>
      </w:r>
    </w:p>
    <w:p w14:paraId="252CE4FB" w14:textId="77777777" w:rsidR="00680DD4" w:rsidRDefault="00680DD4">
      <w:pPr>
        <w:rPr>
          <w:rFonts w:ascii="Calibri" w:hAnsi="Calibri" w:cs="Calibri"/>
        </w:rPr>
      </w:pPr>
    </w:p>
    <w:p w14:paraId="6667277A" w14:textId="1796CBF8" w:rsidR="00680DD4" w:rsidRDefault="00680DD4">
      <w:pPr>
        <w:rPr>
          <w:rFonts w:ascii="Calibri" w:hAnsi="Calibri" w:cs="Calibri"/>
        </w:rPr>
      </w:pPr>
      <w:r>
        <w:rPr>
          <w:rFonts w:ascii="Calibri" w:hAnsi="Calibri" w:cs="Calibri"/>
        </w:rPr>
        <w:t xml:space="preserve">The package can be downloaded from the </w:t>
      </w:r>
      <w:r w:rsidR="0005685A">
        <w:rPr>
          <w:rFonts w:ascii="Calibri" w:hAnsi="Calibri" w:cs="Calibri"/>
        </w:rPr>
        <w:t>GitHub</w:t>
      </w:r>
      <w:r>
        <w:rPr>
          <w:rFonts w:ascii="Calibri" w:hAnsi="Calibri" w:cs="Calibri"/>
        </w:rPr>
        <w:t xml:space="preserve">: </w:t>
      </w:r>
      <w:hyperlink r:id="rId12" w:history="1">
        <w:r w:rsidRPr="00EF7BC9">
          <w:rPr>
            <w:rStyle w:val="Hyperlink"/>
            <w:rFonts w:ascii="Calibri" w:hAnsi="Calibri" w:cs="Calibri"/>
          </w:rPr>
          <w:t>https://github.com/graceyuanjq/CUTRIC-Burlington-Prototypes</w:t>
        </w:r>
      </w:hyperlink>
      <w:r>
        <w:rPr>
          <w:rFonts w:ascii="Calibri" w:hAnsi="Calibri" w:cs="Calibri"/>
        </w:rPr>
        <w:t xml:space="preserve"> </w:t>
      </w:r>
    </w:p>
    <w:p w14:paraId="65851D88" w14:textId="66FDE206" w:rsidR="001C76C3" w:rsidRDefault="00B4570F">
      <w:pPr>
        <w:rPr>
          <w:rFonts w:ascii="Calibri" w:hAnsi="Calibri" w:cs="Calibri"/>
        </w:rPr>
      </w:pPr>
      <w:r>
        <w:rPr>
          <w:rFonts w:ascii="Calibri" w:hAnsi="Calibri" w:cs="Calibri"/>
        </w:rPr>
        <w:t xml:space="preserve">Preview of the prototype can be seen here: </w:t>
      </w:r>
      <w:ins w:id="26" w:author="Grace Yuan" w:date="2022-02-16T14:20:00Z">
        <w:r w:rsidR="006B3A2C">
          <w:rPr>
            <w:rFonts w:ascii="Calibri" w:hAnsi="Calibri" w:cs="Calibri"/>
          </w:rPr>
          <w:fldChar w:fldCharType="begin"/>
        </w:r>
        <w:r w:rsidR="006B3A2C">
          <w:rPr>
            <w:rFonts w:ascii="Calibri" w:hAnsi="Calibri" w:cs="Calibri"/>
          </w:rPr>
          <w:instrText xml:space="preserve"> HYPERLINK "</w:instrText>
        </w:r>
      </w:ins>
      <w:r w:rsidR="006B3A2C" w:rsidRPr="00B4570F">
        <w:rPr>
          <w:rFonts w:ascii="Calibri" w:hAnsi="Calibri" w:cs="Calibri"/>
        </w:rPr>
        <w:instrText>https://graceyuanjq.github.io/CUTRIC-Burlington-Prototypes/Landing.html</w:instrText>
      </w:r>
      <w:ins w:id="27" w:author="Grace Yuan" w:date="2022-02-16T14:20:00Z">
        <w:r w:rsidR="006B3A2C">
          <w:rPr>
            <w:rFonts w:ascii="Calibri" w:hAnsi="Calibri" w:cs="Calibri"/>
          </w:rPr>
          <w:instrText xml:space="preserve">" </w:instrText>
        </w:r>
        <w:r w:rsidR="006B3A2C">
          <w:rPr>
            <w:rFonts w:ascii="Calibri" w:hAnsi="Calibri" w:cs="Calibri"/>
          </w:rPr>
          <w:fldChar w:fldCharType="separate"/>
        </w:r>
      </w:ins>
      <w:r w:rsidR="006B3A2C" w:rsidRPr="00E05ADE">
        <w:rPr>
          <w:rStyle w:val="Hyperlink"/>
          <w:rFonts w:ascii="Calibri" w:hAnsi="Calibri" w:cs="Calibri"/>
        </w:rPr>
        <w:t>https://graceyuanjq.github.io/CUTRIC-Burlington-Prototypes/Landing.html</w:t>
      </w:r>
      <w:ins w:id="28" w:author="Grace Yuan" w:date="2022-02-16T14:20:00Z">
        <w:r w:rsidR="006B3A2C">
          <w:rPr>
            <w:rFonts w:ascii="Calibri" w:hAnsi="Calibri" w:cs="Calibri"/>
          </w:rPr>
          <w:fldChar w:fldCharType="end"/>
        </w:r>
        <w:r w:rsidR="006B3A2C">
          <w:rPr>
            <w:rFonts w:ascii="Calibri" w:hAnsi="Calibri" w:cs="Calibri"/>
          </w:rPr>
          <w:t xml:space="preserve"> </w:t>
        </w:r>
      </w:ins>
    </w:p>
    <w:p w14:paraId="4A44AA16" w14:textId="77777777" w:rsidR="001C76C3" w:rsidRPr="00CC5CCC" w:rsidRDefault="001C76C3">
      <w:pPr>
        <w:rPr>
          <w:rFonts w:ascii="Calibri" w:hAnsi="Calibri" w:cs="Calibri"/>
        </w:rPr>
      </w:pPr>
    </w:p>
    <w:p w14:paraId="2A86C3FD" w14:textId="77777777" w:rsidR="001C76C3" w:rsidRDefault="001C76C3">
      <w:pPr>
        <w:rPr>
          <w:b/>
          <w:bCs/>
        </w:rPr>
      </w:pPr>
      <w:r>
        <w:rPr>
          <w:noProof/>
        </w:rPr>
        <w:drawing>
          <wp:inline distT="0" distB="0" distL="0" distR="0" wp14:anchorId="1335795E" wp14:editId="5CEC85BD">
            <wp:extent cx="5943600" cy="6572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p>
    <w:p w14:paraId="27D93AE3" w14:textId="3064A3CD" w:rsidR="00B9500C" w:rsidRDefault="001C76C3" w:rsidP="001C76C3">
      <w:pPr>
        <w:pStyle w:val="Caption"/>
      </w:pPr>
      <w:bookmarkStart w:id="29" w:name="_Toc95812932"/>
      <w:r>
        <w:t xml:space="preserve">Figure </w:t>
      </w:r>
      <w:r>
        <w:fldChar w:fldCharType="begin"/>
      </w:r>
      <w:r>
        <w:instrText>SEQ Figure \* ARABIC</w:instrText>
      </w:r>
      <w:r>
        <w:fldChar w:fldCharType="separate"/>
      </w:r>
      <w:r w:rsidR="00C05D68">
        <w:rPr>
          <w:noProof/>
        </w:rPr>
        <w:t>1</w:t>
      </w:r>
      <w:r>
        <w:fldChar w:fldCharType="end"/>
      </w:r>
      <w:r>
        <w:t xml:space="preserve"> - Main libraries used for the prototype</w:t>
      </w:r>
      <w:bookmarkEnd w:id="29"/>
      <w:r w:rsidR="00B9500C">
        <w:rPr>
          <w:b/>
          <w:bCs/>
        </w:rPr>
        <w:br w:type="page"/>
      </w:r>
    </w:p>
    <w:sdt>
      <w:sdtPr>
        <w:rPr>
          <w:rFonts w:asciiTheme="minorHAnsi" w:eastAsiaTheme="minorEastAsia" w:hAnsiTheme="minorHAnsi" w:cstheme="minorBidi"/>
          <w:b/>
          <w:bCs/>
          <w:color w:val="auto"/>
          <w:sz w:val="24"/>
          <w:szCs w:val="24"/>
          <w:lang w:eastAsia="zh-CN"/>
        </w:rPr>
        <w:id w:val="562768225"/>
        <w:docPartObj>
          <w:docPartGallery w:val="Table of Contents"/>
          <w:docPartUnique/>
        </w:docPartObj>
      </w:sdtPr>
      <w:sdtEndPr>
        <w:rPr>
          <w:b w:val="0"/>
          <w:bCs w:val="0"/>
          <w:noProof/>
        </w:rPr>
      </w:sdtEndPr>
      <w:sdtContent>
        <w:p w14:paraId="6E13BC26" w14:textId="68C6A5F3" w:rsidR="00CE192E" w:rsidRDefault="00CE192E" w:rsidP="004A0AAE">
          <w:pPr>
            <w:pStyle w:val="TOCHeading"/>
          </w:pPr>
          <w:r>
            <w:t>Table of Contents</w:t>
          </w:r>
        </w:p>
        <w:p w14:paraId="7C14E674" w14:textId="0E737519" w:rsidR="00C061BE" w:rsidRDefault="00CE192E">
          <w:pPr>
            <w:pStyle w:val="TOC1"/>
            <w:rPr>
              <w:rFonts w:cstheme="minorBidi"/>
              <w:b w:val="0"/>
              <w:bCs w:val="0"/>
              <w:i w:val="0"/>
              <w:iCs w:val="0"/>
              <w:noProof/>
            </w:rPr>
          </w:pPr>
          <w:r>
            <w:rPr>
              <w:sz w:val="22"/>
              <w:szCs w:val="22"/>
            </w:rPr>
            <w:fldChar w:fldCharType="begin"/>
          </w:r>
          <w:r>
            <w:instrText xml:space="preserve"> TOC \o "1-3" \h \z \u </w:instrText>
          </w:r>
          <w:r>
            <w:rPr>
              <w:sz w:val="22"/>
              <w:szCs w:val="22"/>
            </w:rPr>
            <w:fldChar w:fldCharType="separate"/>
          </w:r>
          <w:hyperlink w:anchor="_Toc95650212" w:history="1">
            <w:r w:rsidR="00C061BE" w:rsidRPr="00634366">
              <w:rPr>
                <w:rStyle w:val="Hyperlink"/>
                <w:noProof/>
              </w:rPr>
              <w:t>Introduction</w:t>
            </w:r>
            <w:r w:rsidR="00C061BE">
              <w:rPr>
                <w:noProof/>
                <w:webHidden/>
              </w:rPr>
              <w:tab/>
            </w:r>
            <w:r w:rsidR="00C061BE">
              <w:rPr>
                <w:noProof/>
                <w:webHidden/>
              </w:rPr>
              <w:fldChar w:fldCharType="begin"/>
            </w:r>
            <w:r w:rsidR="00C061BE">
              <w:rPr>
                <w:noProof/>
                <w:webHidden/>
              </w:rPr>
              <w:instrText xml:space="preserve"> PAGEREF _Toc95650212 \h </w:instrText>
            </w:r>
            <w:r w:rsidR="00C061BE">
              <w:rPr>
                <w:noProof/>
                <w:webHidden/>
              </w:rPr>
            </w:r>
            <w:r w:rsidR="00C061BE">
              <w:rPr>
                <w:noProof/>
                <w:webHidden/>
              </w:rPr>
              <w:fldChar w:fldCharType="separate"/>
            </w:r>
            <w:r w:rsidR="00C061BE">
              <w:rPr>
                <w:noProof/>
                <w:webHidden/>
              </w:rPr>
              <w:t>1</w:t>
            </w:r>
            <w:r w:rsidR="00C061BE">
              <w:rPr>
                <w:noProof/>
                <w:webHidden/>
              </w:rPr>
              <w:fldChar w:fldCharType="end"/>
            </w:r>
          </w:hyperlink>
        </w:p>
        <w:p w14:paraId="48D9E388" w14:textId="4A308EF2" w:rsidR="00C061BE" w:rsidRDefault="006B3A2C">
          <w:pPr>
            <w:pStyle w:val="TOC1"/>
            <w:rPr>
              <w:rFonts w:cstheme="minorBidi"/>
              <w:b w:val="0"/>
              <w:bCs w:val="0"/>
              <w:i w:val="0"/>
              <w:iCs w:val="0"/>
              <w:noProof/>
            </w:rPr>
          </w:pPr>
          <w:hyperlink w:anchor="_Toc95650213" w:history="1">
            <w:r w:rsidR="00C061BE" w:rsidRPr="00634366">
              <w:rPr>
                <w:rStyle w:val="Hyperlink"/>
                <w:noProof/>
              </w:rPr>
              <w:t>Page Structure</w:t>
            </w:r>
            <w:r w:rsidR="00C061BE">
              <w:rPr>
                <w:noProof/>
                <w:webHidden/>
              </w:rPr>
              <w:tab/>
            </w:r>
            <w:r w:rsidR="00C061BE">
              <w:rPr>
                <w:noProof/>
                <w:webHidden/>
              </w:rPr>
              <w:fldChar w:fldCharType="begin"/>
            </w:r>
            <w:r w:rsidR="00C061BE">
              <w:rPr>
                <w:noProof/>
                <w:webHidden/>
              </w:rPr>
              <w:instrText xml:space="preserve"> PAGEREF _Toc95650213 \h </w:instrText>
            </w:r>
            <w:r w:rsidR="00C061BE">
              <w:rPr>
                <w:noProof/>
                <w:webHidden/>
              </w:rPr>
            </w:r>
            <w:r w:rsidR="00C061BE">
              <w:rPr>
                <w:noProof/>
                <w:webHidden/>
              </w:rPr>
              <w:fldChar w:fldCharType="separate"/>
            </w:r>
            <w:r w:rsidR="00C061BE">
              <w:rPr>
                <w:noProof/>
                <w:webHidden/>
              </w:rPr>
              <w:t>4</w:t>
            </w:r>
            <w:r w:rsidR="00C061BE">
              <w:rPr>
                <w:noProof/>
                <w:webHidden/>
              </w:rPr>
              <w:fldChar w:fldCharType="end"/>
            </w:r>
          </w:hyperlink>
        </w:p>
        <w:p w14:paraId="69FAA7C1" w14:textId="1C11AA4D" w:rsidR="00C061BE" w:rsidRDefault="006B3A2C">
          <w:pPr>
            <w:pStyle w:val="TOC2"/>
            <w:rPr>
              <w:rFonts w:cstheme="minorBidi"/>
              <w:noProof/>
              <w:sz w:val="24"/>
              <w:szCs w:val="24"/>
            </w:rPr>
          </w:pPr>
          <w:hyperlink w:anchor="_Toc95650214" w:history="1">
            <w:r w:rsidR="00C061BE" w:rsidRPr="00634366">
              <w:rPr>
                <w:rStyle w:val="Hyperlink"/>
                <w:noProof/>
              </w:rPr>
              <w:t>1. Landing Page/Cities</w:t>
            </w:r>
            <w:r w:rsidR="00C061BE">
              <w:rPr>
                <w:noProof/>
                <w:webHidden/>
              </w:rPr>
              <w:tab/>
            </w:r>
            <w:r w:rsidR="00C061BE">
              <w:rPr>
                <w:noProof/>
                <w:webHidden/>
              </w:rPr>
              <w:fldChar w:fldCharType="begin"/>
            </w:r>
            <w:r w:rsidR="00C061BE">
              <w:rPr>
                <w:noProof/>
                <w:webHidden/>
              </w:rPr>
              <w:instrText xml:space="preserve"> PAGEREF _Toc95650214 \h </w:instrText>
            </w:r>
            <w:r w:rsidR="00C061BE">
              <w:rPr>
                <w:noProof/>
                <w:webHidden/>
              </w:rPr>
            </w:r>
            <w:r w:rsidR="00C061BE">
              <w:rPr>
                <w:noProof/>
                <w:webHidden/>
              </w:rPr>
              <w:fldChar w:fldCharType="separate"/>
            </w:r>
            <w:r w:rsidR="00C061BE">
              <w:rPr>
                <w:noProof/>
                <w:webHidden/>
              </w:rPr>
              <w:t>5</w:t>
            </w:r>
            <w:r w:rsidR="00C061BE">
              <w:rPr>
                <w:noProof/>
                <w:webHidden/>
              </w:rPr>
              <w:fldChar w:fldCharType="end"/>
            </w:r>
          </w:hyperlink>
        </w:p>
        <w:p w14:paraId="50027EAA" w14:textId="5D03ECAA" w:rsidR="00C061BE" w:rsidRDefault="006B3A2C">
          <w:pPr>
            <w:pStyle w:val="TOC2"/>
            <w:rPr>
              <w:rFonts w:cstheme="minorBidi"/>
              <w:noProof/>
              <w:sz w:val="24"/>
              <w:szCs w:val="24"/>
            </w:rPr>
          </w:pPr>
          <w:hyperlink w:anchor="_Toc95650215" w:history="1">
            <w:r w:rsidR="00C061BE" w:rsidRPr="00634366">
              <w:rPr>
                <w:rStyle w:val="Hyperlink"/>
                <w:noProof/>
              </w:rPr>
              <w:t>2. Simulation Results</w:t>
            </w:r>
            <w:r w:rsidR="00C061BE">
              <w:rPr>
                <w:noProof/>
                <w:webHidden/>
              </w:rPr>
              <w:tab/>
            </w:r>
            <w:r w:rsidR="00C061BE">
              <w:rPr>
                <w:noProof/>
                <w:webHidden/>
              </w:rPr>
              <w:fldChar w:fldCharType="begin"/>
            </w:r>
            <w:r w:rsidR="00C061BE">
              <w:rPr>
                <w:noProof/>
                <w:webHidden/>
              </w:rPr>
              <w:instrText xml:space="preserve"> PAGEREF _Toc95650215 \h </w:instrText>
            </w:r>
            <w:r w:rsidR="00C061BE">
              <w:rPr>
                <w:noProof/>
                <w:webHidden/>
              </w:rPr>
            </w:r>
            <w:r w:rsidR="00C061BE">
              <w:rPr>
                <w:noProof/>
                <w:webHidden/>
              </w:rPr>
              <w:fldChar w:fldCharType="separate"/>
            </w:r>
            <w:r w:rsidR="00C061BE">
              <w:rPr>
                <w:noProof/>
                <w:webHidden/>
              </w:rPr>
              <w:t>7</w:t>
            </w:r>
            <w:r w:rsidR="00C061BE">
              <w:rPr>
                <w:noProof/>
                <w:webHidden/>
              </w:rPr>
              <w:fldChar w:fldCharType="end"/>
            </w:r>
          </w:hyperlink>
        </w:p>
        <w:p w14:paraId="0AC21AA6" w14:textId="19C007B0" w:rsidR="00C061BE" w:rsidRDefault="006B3A2C">
          <w:pPr>
            <w:pStyle w:val="TOC2"/>
            <w:rPr>
              <w:rFonts w:cstheme="minorBidi"/>
              <w:noProof/>
              <w:sz w:val="24"/>
              <w:szCs w:val="24"/>
            </w:rPr>
          </w:pPr>
          <w:hyperlink w:anchor="_Toc95650216" w:history="1">
            <w:r w:rsidR="00C061BE" w:rsidRPr="00634366">
              <w:rPr>
                <w:rStyle w:val="Hyperlink"/>
                <w:noProof/>
              </w:rPr>
              <w:t>3. Charging Results</w:t>
            </w:r>
            <w:r w:rsidR="00C061BE">
              <w:rPr>
                <w:noProof/>
                <w:webHidden/>
              </w:rPr>
              <w:tab/>
            </w:r>
            <w:r w:rsidR="00C061BE">
              <w:rPr>
                <w:noProof/>
                <w:webHidden/>
              </w:rPr>
              <w:fldChar w:fldCharType="begin"/>
            </w:r>
            <w:r w:rsidR="00C061BE">
              <w:rPr>
                <w:noProof/>
                <w:webHidden/>
              </w:rPr>
              <w:instrText xml:space="preserve"> PAGEREF _Toc95650216 \h </w:instrText>
            </w:r>
            <w:r w:rsidR="00C061BE">
              <w:rPr>
                <w:noProof/>
                <w:webHidden/>
              </w:rPr>
            </w:r>
            <w:r w:rsidR="00C061BE">
              <w:rPr>
                <w:noProof/>
                <w:webHidden/>
              </w:rPr>
              <w:fldChar w:fldCharType="separate"/>
            </w:r>
            <w:r w:rsidR="00C061BE">
              <w:rPr>
                <w:noProof/>
                <w:webHidden/>
              </w:rPr>
              <w:t>12</w:t>
            </w:r>
            <w:r w:rsidR="00C061BE">
              <w:rPr>
                <w:noProof/>
                <w:webHidden/>
              </w:rPr>
              <w:fldChar w:fldCharType="end"/>
            </w:r>
          </w:hyperlink>
        </w:p>
        <w:p w14:paraId="53851271" w14:textId="1BDDBBB5" w:rsidR="00C061BE" w:rsidRDefault="006B3A2C">
          <w:pPr>
            <w:pStyle w:val="TOC2"/>
            <w:rPr>
              <w:rFonts w:cstheme="minorBidi"/>
              <w:noProof/>
              <w:sz w:val="24"/>
              <w:szCs w:val="24"/>
            </w:rPr>
          </w:pPr>
          <w:hyperlink w:anchor="_Toc95650217" w:history="1">
            <w:r w:rsidR="00C061BE" w:rsidRPr="00634366">
              <w:rPr>
                <w:rStyle w:val="Hyperlink"/>
                <w:noProof/>
              </w:rPr>
              <w:t>4. GHG Emission Analysis</w:t>
            </w:r>
            <w:r w:rsidR="00C061BE">
              <w:rPr>
                <w:noProof/>
                <w:webHidden/>
              </w:rPr>
              <w:tab/>
            </w:r>
            <w:r w:rsidR="00C061BE">
              <w:rPr>
                <w:noProof/>
                <w:webHidden/>
              </w:rPr>
              <w:fldChar w:fldCharType="begin"/>
            </w:r>
            <w:r w:rsidR="00C061BE">
              <w:rPr>
                <w:noProof/>
                <w:webHidden/>
              </w:rPr>
              <w:instrText xml:space="preserve"> PAGEREF _Toc95650217 \h </w:instrText>
            </w:r>
            <w:r w:rsidR="00C061BE">
              <w:rPr>
                <w:noProof/>
                <w:webHidden/>
              </w:rPr>
            </w:r>
            <w:r w:rsidR="00C061BE">
              <w:rPr>
                <w:noProof/>
                <w:webHidden/>
              </w:rPr>
              <w:fldChar w:fldCharType="separate"/>
            </w:r>
            <w:r w:rsidR="00C061BE">
              <w:rPr>
                <w:noProof/>
                <w:webHidden/>
              </w:rPr>
              <w:t>15</w:t>
            </w:r>
            <w:r w:rsidR="00C061BE">
              <w:rPr>
                <w:noProof/>
                <w:webHidden/>
              </w:rPr>
              <w:fldChar w:fldCharType="end"/>
            </w:r>
          </w:hyperlink>
        </w:p>
        <w:p w14:paraId="33216579" w14:textId="00659011" w:rsidR="00C061BE" w:rsidRDefault="006B3A2C">
          <w:pPr>
            <w:pStyle w:val="TOC2"/>
            <w:rPr>
              <w:rFonts w:cstheme="minorBidi"/>
              <w:noProof/>
              <w:sz w:val="24"/>
              <w:szCs w:val="24"/>
            </w:rPr>
          </w:pPr>
          <w:hyperlink w:anchor="_Toc95650218" w:history="1">
            <w:r w:rsidR="00C061BE" w:rsidRPr="00634366">
              <w:rPr>
                <w:rStyle w:val="Hyperlink"/>
                <w:noProof/>
              </w:rPr>
              <w:t>5. Electricity Cost Estimation</w:t>
            </w:r>
            <w:r w:rsidR="00C061BE">
              <w:rPr>
                <w:noProof/>
                <w:webHidden/>
              </w:rPr>
              <w:tab/>
            </w:r>
            <w:r w:rsidR="00C061BE">
              <w:rPr>
                <w:noProof/>
                <w:webHidden/>
              </w:rPr>
              <w:fldChar w:fldCharType="begin"/>
            </w:r>
            <w:r w:rsidR="00C061BE">
              <w:rPr>
                <w:noProof/>
                <w:webHidden/>
              </w:rPr>
              <w:instrText xml:space="preserve"> PAGEREF _Toc95650218 \h </w:instrText>
            </w:r>
            <w:r w:rsidR="00C061BE">
              <w:rPr>
                <w:noProof/>
                <w:webHidden/>
              </w:rPr>
            </w:r>
            <w:r w:rsidR="00C061BE">
              <w:rPr>
                <w:noProof/>
                <w:webHidden/>
              </w:rPr>
              <w:fldChar w:fldCharType="separate"/>
            </w:r>
            <w:r w:rsidR="00C061BE">
              <w:rPr>
                <w:noProof/>
                <w:webHidden/>
              </w:rPr>
              <w:t>18</w:t>
            </w:r>
            <w:r w:rsidR="00C061BE">
              <w:rPr>
                <w:noProof/>
                <w:webHidden/>
              </w:rPr>
              <w:fldChar w:fldCharType="end"/>
            </w:r>
          </w:hyperlink>
        </w:p>
        <w:p w14:paraId="233EA66E" w14:textId="2FB70DAE" w:rsidR="00C061BE" w:rsidRDefault="006B3A2C">
          <w:pPr>
            <w:pStyle w:val="TOC2"/>
            <w:rPr>
              <w:rFonts w:cstheme="minorBidi"/>
              <w:noProof/>
              <w:sz w:val="24"/>
              <w:szCs w:val="24"/>
            </w:rPr>
          </w:pPr>
          <w:hyperlink w:anchor="_Toc95650219" w:history="1">
            <w:r w:rsidR="00C061BE" w:rsidRPr="00634366">
              <w:rPr>
                <w:rStyle w:val="Hyperlink"/>
                <w:noProof/>
              </w:rPr>
              <w:t>6. About</w:t>
            </w:r>
            <w:r w:rsidR="00C061BE">
              <w:rPr>
                <w:noProof/>
                <w:webHidden/>
              </w:rPr>
              <w:tab/>
            </w:r>
            <w:r w:rsidR="00C061BE">
              <w:rPr>
                <w:noProof/>
                <w:webHidden/>
              </w:rPr>
              <w:fldChar w:fldCharType="begin"/>
            </w:r>
            <w:r w:rsidR="00C061BE">
              <w:rPr>
                <w:noProof/>
                <w:webHidden/>
              </w:rPr>
              <w:instrText xml:space="preserve"> PAGEREF _Toc95650219 \h </w:instrText>
            </w:r>
            <w:r w:rsidR="00C061BE">
              <w:rPr>
                <w:noProof/>
                <w:webHidden/>
              </w:rPr>
            </w:r>
            <w:r w:rsidR="00C061BE">
              <w:rPr>
                <w:noProof/>
                <w:webHidden/>
              </w:rPr>
              <w:fldChar w:fldCharType="separate"/>
            </w:r>
            <w:r w:rsidR="00C061BE">
              <w:rPr>
                <w:noProof/>
                <w:webHidden/>
              </w:rPr>
              <w:t>20</w:t>
            </w:r>
            <w:r w:rsidR="00C061BE">
              <w:rPr>
                <w:noProof/>
                <w:webHidden/>
              </w:rPr>
              <w:fldChar w:fldCharType="end"/>
            </w:r>
          </w:hyperlink>
        </w:p>
        <w:p w14:paraId="35838AC6" w14:textId="492FEDB1" w:rsidR="00C061BE" w:rsidRDefault="006B3A2C">
          <w:pPr>
            <w:pStyle w:val="TOC2"/>
            <w:rPr>
              <w:rFonts w:cstheme="minorBidi"/>
              <w:noProof/>
              <w:sz w:val="24"/>
              <w:szCs w:val="24"/>
            </w:rPr>
          </w:pPr>
          <w:hyperlink w:anchor="_Toc95650220" w:history="1">
            <w:r w:rsidR="00C061BE" w:rsidRPr="00634366">
              <w:rPr>
                <w:rStyle w:val="Hyperlink"/>
                <w:noProof/>
              </w:rPr>
              <w:t>7. Contact Us</w:t>
            </w:r>
            <w:r w:rsidR="00C061BE">
              <w:rPr>
                <w:noProof/>
                <w:webHidden/>
              </w:rPr>
              <w:tab/>
            </w:r>
            <w:r w:rsidR="00C061BE">
              <w:rPr>
                <w:noProof/>
                <w:webHidden/>
              </w:rPr>
              <w:fldChar w:fldCharType="begin"/>
            </w:r>
            <w:r w:rsidR="00C061BE">
              <w:rPr>
                <w:noProof/>
                <w:webHidden/>
              </w:rPr>
              <w:instrText xml:space="preserve"> PAGEREF _Toc95650220 \h </w:instrText>
            </w:r>
            <w:r w:rsidR="00C061BE">
              <w:rPr>
                <w:noProof/>
                <w:webHidden/>
              </w:rPr>
            </w:r>
            <w:r w:rsidR="00C061BE">
              <w:rPr>
                <w:noProof/>
                <w:webHidden/>
              </w:rPr>
              <w:fldChar w:fldCharType="separate"/>
            </w:r>
            <w:r w:rsidR="00C061BE">
              <w:rPr>
                <w:noProof/>
                <w:webHidden/>
              </w:rPr>
              <w:t>21</w:t>
            </w:r>
            <w:r w:rsidR="00C061BE">
              <w:rPr>
                <w:noProof/>
                <w:webHidden/>
              </w:rPr>
              <w:fldChar w:fldCharType="end"/>
            </w:r>
          </w:hyperlink>
        </w:p>
        <w:p w14:paraId="126FAC58" w14:textId="43C61A88" w:rsidR="00C061BE" w:rsidRDefault="006B3A2C">
          <w:pPr>
            <w:pStyle w:val="TOC1"/>
            <w:rPr>
              <w:rFonts w:cstheme="minorBidi"/>
              <w:b w:val="0"/>
              <w:bCs w:val="0"/>
              <w:i w:val="0"/>
              <w:iCs w:val="0"/>
              <w:noProof/>
            </w:rPr>
          </w:pPr>
          <w:hyperlink w:anchor="_Toc95650221" w:history="1">
            <w:r w:rsidR="00C061BE" w:rsidRPr="00634366">
              <w:rPr>
                <w:rStyle w:val="Hyperlink"/>
                <w:noProof/>
              </w:rPr>
              <w:t>Code Components</w:t>
            </w:r>
            <w:r w:rsidR="00C061BE">
              <w:rPr>
                <w:noProof/>
                <w:webHidden/>
              </w:rPr>
              <w:tab/>
            </w:r>
            <w:r w:rsidR="00C061BE">
              <w:rPr>
                <w:noProof/>
                <w:webHidden/>
              </w:rPr>
              <w:fldChar w:fldCharType="begin"/>
            </w:r>
            <w:r w:rsidR="00C061BE">
              <w:rPr>
                <w:noProof/>
                <w:webHidden/>
              </w:rPr>
              <w:instrText xml:space="preserve"> PAGEREF _Toc95650221 \h </w:instrText>
            </w:r>
            <w:r w:rsidR="00C061BE">
              <w:rPr>
                <w:noProof/>
                <w:webHidden/>
              </w:rPr>
            </w:r>
            <w:r w:rsidR="00C061BE">
              <w:rPr>
                <w:noProof/>
                <w:webHidden/>
              </w:rPr>
              <w:fldChar w:fldCharType="separate"/>
            </w:r>
            <w:r w:rsidR="00C061BE">
              <w:rPr>
                <w:noProof/>
                <w:webHidden/>
              </w:rPr>
              <w:t>22</w:t>
            </w:r>
            <w:r w:rsidR="00C061BE">
              <w:rPr>
                <w:noProof/>
                <w:webHidden/>
              </w:rPr>
              <w:fldChar w:fldCharType="end"/>
            </w:r>
          </w:hyperlink>
        </w:p>
        <w:p w14:paraId="61335A59" w14:textId="6017860E" w:rsidR="00C061BE" w:rsidRDefault="006B3A2C">
          <w:pPr>
            <w:pStyle w:val="TOC2"/>
            <w:rPr>
              <w:rFonts w:cstheme="minorBidi"/>
              <w:noProof/>
              <w:sz w:val="24"/>
              <w:szCs w:val="24"/>
            </w:rPr>
          </w:pPr>
          <w:hyperlink w:anchor="_Toc95650222" w:history="1">
            <w:r w:rsidR="00C061BE" w:rsidRPr="00634366">
              <w:rPr>
                <w:rStyle w:val="Hyperlink"/>
                <w:noProof/>
              </w:rPr>
              <w:t>Mapbox</w:t>
            </w:r>
            <w:r w:rsidR="00C061BE">
              <w:rPr>
                <w:noProof/>
                <w:webHidden/>
              </w:rPr>
              <w:tab/>
            </w:r>
            <w:r w:rsidR="00C061BE">
              <w:rPr>
                <w:noProof/>
                <w:webHidden/>
              </w:rPr>
              <w:fldChar w:fldCharType="begin"/>
            </w:r>
            <w:r w:rsidR="00C061BE">
              <w:rPr>
                <w:noProof/>
                <w:webHidden/>
              </w:rPr>
              <w:instrText xml:space="preserve"> PAGEREF _Toc95650222 \h </w:instrText>
            </w:r>
            <w:r w:rsidR="00C061BE">
              <w:rPr>
                <w:noProof/>
                <w:webHidden/>
              </w:rPr>
            </w:r>
            <w:r w:rsidR="00C061BE">
              <w:rPr>
                <w:noProof/>
                <w:webHidden/>
              </w:rPr>
              <w:fldChar w:fldCharType="separate"/>
            </w:r>
            <w:r w:rsidR="00C061BE">
              <w:rPr>
                <w:noProof/>
                <w:webHidden/>
              </w:rPr>
              <w:t>22</w:t>
            </w:r>
            <w:r w:rsidR="00C061BE">
              <w:rPr>
                <w:noProof/>
                <w:webHidden/>
              </w:rPr>
              <w:fldChar w:fldCharType="end"/>
            </w:r>
          </w:hyperlink>
        </w:p>
        <w:p w14:paraId="0A1DF2E2" w14:textId="03812233" w:rsidR="00C061BE" w:rsidRDefault="006B3A2C">
          <w:pPr>
            <w:pStyle w:val="TOC2"/>
            <w:rPr>
              <w:rFonts w:cstheme="minorBidi"/>
              <w:noProof/>
              <w:sz w:val="24"/>
              <w:szCs w:val="24"/>
            </w:rPr>
          </w:pPr>
          <w:hyperlink w:anchor="_Toc95650223" w:history="1">
            <w:r w:rsidR="00C061BE" w:rsidRPr="00634366">
              <w:rPr>
                <w:rStyle w:val="Hyperlink"/>
                <w:noProof/>
              </w:rPr>
              <w:t>D3.JS</w:t>
            </w:r>
            <w:r w:rsidR="00C061BE">
              <w:rPr>
                <w:noProof/>
                <w:webHidden/>
              </w:rPr>
              <w:tab/>
            </w:r>
            <w:r w:rsidR="00C061BE">
              <w:rPr>
                <w:noProof/>
                <w:webHidden/>
              </w:rPr>
              <w:fldChar w:fldCharType="begin"/>
            </w:r>
            <w:r w:rsidR="00C061BE">
              <w:rPr>
                <w:noProof/>
                <w:webHidden/>
              </w:rPr>
              <w:instrText xml:space="preserve"> PAGEREF _Toc95650223 \h </w:instrText>
            </w:r>
            <w:r w:rsidR="00C061BE">
              <w:rPr>
                <w:noProof/>
                <w:webHidden/>
              </w:rPr>
            </w:r>
            <w:r w:rsidR="00C061BE">
              <w:rPr>
                <w:noProof/>
                <w:webHidden/>
              </w:rPr>
              <w:fldChar w:fldCharType="separate"/>
            </w:r>
            <w:r w:rsidR="00C061BE">
              <w:rPr>
                <w:noProof/>
                <w:webHidden/>
              </w:rPr>
              <w:t>23</w:t>
            </w:r>
            <w:r w:rsidR="00C061BE">
              <w:rPr>
                <w:noProof/>
                <w:webHidden/>
              </w:rPr>
              <w:fldChar w:fldCharType="end"/>
            </w:r>
          </w:hyperlink>
        </w:p>
        <w:p w14:paraId="39FB86D1" w14:textId="09F4CEB2" w:rsidR="00C061BE" w:rsidRDefault="006B3A2C">
          <w:pPr>
            <w:pStyle w:val="TOC1"/>
            <w:rPr>
              <w:rFonts w:cstheme="minorBidi"/>
              <w:b w:val="0"/>
              <w:bCs w:val="0"/>
              <w:i w:val="0"/>
              <w:iCs w:val="0"/>
              <w:noProof/>
            </w:rPr>
          </w:pPr>
          <w:hyperlink w:anchor="_Toc95650224" w:history="1">
            <w:r w:rsidR="00C061BE" w:rsidRPr="00634366">
              <w:rPr>
                <w:rStyle w:val="Hyperlink"/>
                <w:noProof/>
              </w:rPr>
              <w:t>Assets</w:t>
            </w:r>
            <w:r w:rsidR="00C061BE">
              <w:rPr>
                <w:noProof/>
                <w:webHidden/>
              </w:rPr>
              <w:tab/>
            </w:r>
            <w:r w:rsidR="00C061BE">
              <w:rPr>
                <w:noProof/>
                <w:webHidden/>
              </w:rPr>
              <w:fldChar w:fldCharType="begin"/>
            </w:r>
            <w:r w:rsidR="00C061BE">
              <w:rPr>
                <w:noProof/>
                <w:webHidden/>
              </w:rPr>
              <w:instrText xml:space="preserve"> PAGEREF _Toc95650224 \h </w:instrText>
            </w:r>
            <w:r w:rsidR="00C061BE">
              <w:rPr>
                <w:noProof/>
                <w:webHidden/>
              </w:rPr>
            </w:r>
            <w:r w:rsidR="00C061BE">
              <w:rPr>
                <w:noProof/>
                <w:webHidden/>
              </w:rPr>
              <w:fldChar w:fldCharType="separate"/>
            </w:r>
            <w:r w:rsidR="00C061BE">
              <w:rPr>
                <w:noProof/>
                <w:webHidden/>
              </w:rPr>
              <w:t>25</w:t>
            </w:r>
            <w:r w:rsidR="00C061BE">
              <w:rPr>
                <w:noProof/>
                <w:webHidden/>
              </w:rPr>
              <w:fldChar w:fldCharType="end"/>
            </w:r>
          </w:hyperlink>
        </w:p>
        <w:p w14:paraId="016FDB0B" w14:textId="59FDBE04" w:rsidR="00C061BE" w:rsidRDefault="006B3A2C">
          <w:pPr>
            <w:pStyle w:val="TOC1"/>
            <w:rPr>
              <w:rFonts w:cstheme="minorBidi"/>
              <w:b w:val="0"/>
              <w:bCs w:val="0"/>
              <w:i w:val="0"/>
              <w:iCs w:val="0"/>
              <w:noProof/>
            </w:rPr>
          </w:pPr>
          <w:hyperlink w:anchor="_Toc95650225" w:history="1">
            <w:r w:rsidR="00C061BE" w:rsidRPr="00634366">
              <w:rPr>
                <w:rStyle w:val="Hyperlink"/>
                <w:noProof/>
              </w:rPr>
              <w:t>Access the Prototype</w:t>
            </w:r>
            <w:r w:rsidR="00C061BE">
              <w:rPr>
                <w:noProof/>
                <w:webHidden/>
              </w:rPr>
              <w:tab/>
            </w:r>
            <w:r w:rsidR="00C061BE">
              <w:rPr>
                <w:noProof/>
                <w:webHidden/>
              </w:rPr>
              <w:fldChar w:fldCharType="begin"/>
            </w:r>
            <w:r w:rsidR="00C061BE">
              <w:rPr>
                <w:noProof/>
                <w:webHidden/>
              </w:rPr>
              <w:instrText xml:space="preserve"> PAGEREF _Toc95650225 \h </w:instrText>
            </w:r>
            <w:r w:rsidR="00C061BE">
              <w:rPr>
                <w:noProof/>
                <w:webHidden/>
              </w:rPr>
            </w:r>
            <w:r w:rsidR="00C061BE">
              <w:rPr>
                <w:noProof/>
                <w:webHidden/>
              </w:rPr>
              <w:fldChar w:fldCharType="separate"/>
            </w:r>
            <w:r w:rsidR="00C061BE">
              <w:rPr>
                <w:noProof/>
                <w:webHidden/>
              </w:rPr>
              <w:t>26</w:t>
            </w:r>
            <w:r w:rsidR="00C061BE">
              <w:rPr>
                <w:noProof/>
                <w:webHidden/>
              </w:rPr>
              <w:fldChar w:fldCharType="end"/>
            </w:r>
          </w:hyperlink>
        </w:p>
        <w:p w14:paraId="3B32E3AD" w14:textId="7564769B" w:rsidR="00C061BE" w:rsidRDefault="006B3A2C">
          <w:pPr>
            <w:pStyle w:val="TOC2"/>
            <w:rPr>
              <w:rFonts w:cstheme="minorBidi"/>
              <w:noProof/>
              <w:sz w:val="24"/>
              <w:szCs w:val="24"/>
            </w:rPr>
          </w:pPr>
          <w:hyperlink w:anchor="_Toc95650226" w:history="1">
            <w:r w:rsidR="00C061BE" w:rsidRPr="00634366">
              <w:rPr>
                <w:rStyle w:val="Hyperlink"/>
                <w:noProof/>
              </w:rPr>
              <w:t>Host the HTMLs</w:t>
            </w:r>
            <w:r w:rsidR="00C061BE">
              <w:rPr>
                <w:noProof/>
                <w:webHidden/>
              </w:rPr>
              <w:tab/>
            </w:r>
            <w:r w:rsidR="00C061BE">
              <w:rPr>
                <w:noProof/>
                <w:webHidden/>
              </w:rPr>
              <w:fldChar w:fldCharType="begin"/>
            </w:r>
            <w:r w:rsidR="00C061BE">
              <w:rPr>
                <w:noProof/>
                <w:webHidden/>
              </w:rPr>
              <w:instrText xml:space="preserve"> PAGEREF _Toc95650226 \h </w:instrText>
            </w:r>
            <w:r w:rsidR="00C061BE">
              <w:rPr>
                <w:noProof/>
                <w:webHidden/>
              </w:rPr>
            </w:r>
            <w:r w:rsidR="00C061BE">
              <w:rPr>
                <w:noProof/>
                <w:webHidden/>
              </w:rPr>
              <w:fldChar w:fldCharType="separate"/>
            </w:r>
            <w:r w:rsidR="00C061BE">
              <w:rPr>
                <w:noProof/>
                <w:webHidden/>
              </w:rPr>
              <w:t>26</w:t>
            </w:r>
            <w:r w:rsidR="00C061BE">
              <w:rPr>
                <w:noProof/>
                <w:webHidden/>
              </w:rPr>
              <w:fldChar w:fldCharType="end"/>
            </w:r>
          </w:hyperlink>
        </w:p>
        <w:p w14:paraId="2A5543E9" w14:textId="2C054FB0" w:rsidR="00C061BE" w:rsidRDefault="006B3A2C">
          <w:pPr>
            <w:pStyle w:val="TOC2"/>
            <w:rPr>
              <w:rFonts w:cstheme="minorBidi"/>
              <w:noProof/>
              <w:sz w:val="24"/>
              <w:szCs w:val="24"/>
            </w:rPr>
          </w:pPr>
          <w:hyperlink w:anchor="_Toc95650227" w:history="1">
            <w:r w:rsidR="00C061BE" w:rsidRPr="00634366">
              <w:rPr>
                <w:rStyle w:val="Hyperlink"/>
                <w:noProof/>
              </w:rPr>
              <w:t>Download As PDFs or Images</w:t>
            </w:r>
            <w:r w:rsidR="00C061BE">
              <w:rPr>
                <w:noProof/>
                <w:webHidden/>
              </w:rPr>
              <w:tab/>
            </w:r>
            <w:r w:rsidR="00C061BE">
              <w:rPr>
                <w:noProof/>
                <w:webHidden/>
              </w:rPr>
              <w:fldChar w:fldCharType="begin"/>
            </w:r>
            <w:r w:rsidR="00C061BE">
              <w:rPr>
                <w:noProof/>
                <w:webHidden/>
              </w:rPr>
              <w:instrText xml:space="preserve"> PAGEREF _Toc95650227 \h </w:instrText>
            </w:r>
            <w:r w:rsidR="00C061BE">
              <w:rPr>
                <w:noProof/>
                <w:webHidden/>
              </w:rPr>
            </w:r>
            <w:r w:rsidR="00C061BE">
              <w:rPr>
                <w:noProof/>
                <w:webHidden/>
              </w:rPr>
              <w:fldChar w:fldCharType="separate"/>
            </w:r>
            <w:r w:rsidR="00C061BE">
              <w:rPr>
                <w:noProof/>
                <w:webHidden/>
              </w:rPr>
              <w:t>26</w:t>
            </w:r>
            <w:r w:rsidR="00C061BE">
              <w:rPr>
                <w:noProof/>
                <w:webHidden/>
              </w:rPr>
              <w:fldChar w:fldCharType="end"/>
            </w:r>
          </w:hyperlink>
        </w:p>
        <w:p w14:paraId="241AFB57" w14:textId="3F57CA29" w:rsidR="00C061BE" w:rsidRDefault="006B3A2C">
          <w:pPr>
            <w:pStyle w:val="TOC1"/>
            <w:rPr>
              <w:rFonts w:cstheme="minorBidi"/>
              <w:b w:val="0"/>
              <w:bCs w:val="0"/>
              <w:i w:val="0"/>
              <w:iCs w:val="0"/>
              <w:noProof/>
            </w:rPr>
          </w:pPr>
          <w:hyperlink w:anchor="_Toc95650228" w:history="1">
            <w:r w:rsidR="00C061BE" w:rsidRPr="00634366">
              <w:rPr>
                <w:rStyle w:val="Hyperlink"/>
                <w:noProof/>
              </w:rPr>
              <w:t>Summary</w:t>
            </w:r>
            <w:r w:rsidR="00C061BE">
              <w:rPr>
                <w:noProof/>
                <w:webHidden/>
              </w:rPr>
              <w:tab/>
            </w:r>
            <w:r w:rsidR="00C061BE">
              <w:rPr>
                <w:noProof/>
                <w:webHidden/>
              </w:rPr>
              <w:fldChar w:fldCharType="begin"/>
            </w:r>
            <w:r w:rsidR="00C061BE">
              <w:rPr>
                <w:noProof/>
                <w:webHidden/>
              </w:rPr>
              <w:instrText xml:space="preserve"> PAGEREF _Toc95650228 \h </w:instrText>
            </w:r>
            <w:r w:rsidR="00C061BE">
              <w:rPr>
                <w:noProof/>
                <w:webHidden/>
              </w:rPr>
            </w:r>
            <w:r w:rsidR="00C061BE">
              <w:rPr>
                <w:noProof/>
                <w:webHidden/>
              </w:rPr>
              <w:fldChar w:fldCharType="separate"/>
            </w:r>
            <w:r w:rsidR="00C061BE">
              <w:rPr>
                <w:noProof/>
                <w:webHidden/>
              </w:rPr>
              <w:t>27</w:t>
            </w:r>
            <w:r w:rsidR="00C061BE">
              <w:rPr>
                <w:noProof/>
                <w:webHidden/>
              </w:rPr>
              <w:fldChar w:fldCharType="end"/>
            </w:r>
          </w:hyperlink>
        </w:p>
        <w:p w14:paraId="0625FCE3" w14:textId="15EAF922" w:rsidR="00CE192E" w:rsidRDefault="00CE192E">
          <w:r>
            <w:rPr>
              <w:b/>
              <w:bCs/>
              <w:noProof/>
            </w:rPr>
            <w:fldChar w:fldCharType="end"/>
          </w:r>
        </w:p>
      </w:sdtContent>
    </w:sdt>
    <w:p w14:paraId="4427635E" w14:textId="77777777" w:rsidR="00376D7D" w:rsidRDefault="00376D7D">
      <w:pPr>
        <w:rPr>
          <w:rFonts w:asciiTheme="majorHAnsi" w:eastAsiaTheme="majorEastAsia" w:hAnsiTheme="majorHAnsi" w:cstheme="majorBidi"/>
          <w:color w:val="2F5496" w:themeColor="accent1" w:themeShade="BF"/>
          <w:sz w:val="28"/>
          <w:szCs w:val="28"/>
          <w:lang w:eastAsia="en-US"/>
        </w:rPr>
      </w:pPr>
      <w:r>
        <w:br w:type="page"/>
      </w:r>
    </w:p>
    <w:p w14:paraId="7DB88ADD" w14:textId="6C2E3801" w:rsidR="004420A0" w:rsidRDefault="004420A0" w:rsidP="004A0AAE">
      <w:pPr>
        <w:pStyle w:val="TOCHeading"/>
      </w:pPr>
      <w:r>
        <w:lastRenderedPageBreak/>
        <w:t>Table of Figures</w:t>
      </w:r>
    </w:p>
    <w:p w14:paraId="07BA1DE9" w14:textId="637BB1F9" w:rsidR="00CE192E" w:rsidRDefault="00CE192E">
      <w:pPr>
        <w:rPr>
          <w:rFonts w:ascii="Calibri" w:hAnsi="Calibri" w:cs="Calibri"/>
        </w:rPr>
      </w:pPr>
    </w:p>
    <w:p w14:paraId="4B2792B7" w14:textId="406D73F5" w:rsidR="00133CAA" w:rsidRDefault="004420A0">
      <w:pPr>
        <w:pStyle w:val="TableofFigures"/>
        <w:tabs>
          <w:tab w:val="right" w:leader="dot" w:pos="9350"/>
        </w:tabs>
        <w:rPr>
          <w:noProof/>
        </w:rPr>
      </w:pP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hyperlink w:anchor="_Toc95812932" w:history="1">
        <w:r w:rsidR="00133CAA" w:rsidRPr="00523C1B">
          <w:rPr>
            <w:rStyle w:val="Hyperlink"/>
            <w:noProof/>
          </w:rPr>
          <w:t>Figure 1 - Main libraries used for the prototype</w:t>
        </w:r>
        <w:r w:rsidR="00133CAA">
          <w:rPr>
            <w:noProof/>
            <w:webHidden/>
          </w:rPr>
          <w:tab/>
        </w:r>
        <w:r w:rsidR="00133CAA">
          <w:rPr>
            <w:noProof/>
            <w:webHidden/>
          </w:rPr>
          <w:fldChar w:fldCharType="begin"/>
        </w:r>
        <w:r w:rsidR="00133CAA">
          <w:rPr>
            <w:noProof/>
            <w:webHidden/>
          </w:rPr>
          <w:instrText xml:space="preserve"> PAGEREF _Toc95812932 \h </w:instrText>
        </w:r>
        <w:r w:rsidR="00133CAA">
          <w:rPr>
            <w:noProof/>
            <w:webHidden/>
          </w:rPr>
        </w:r>
        <w:r w:rsidR="00133CAA">
          <w:rPr>
            <w:noProof/>
            <w:webHidden/>
          </w:rPr>
          <w:fldChar w:fldCharType="separate"/>
        </w:r>
        <w:r w:rsidR="00133CAA">
          <w:rPr>
            <w:noProof/>
            <w:webHidden/>
          </w:rPr>
          <w:t>1</w:t>
        </w:r>
        <w:r w:rsidR="00133CAA">
          <w:rPr>
            <w:noProof/>
            <w:webHidden/>
          </w:rPr>
          <w:fldChar w:fldCharType="end"/>
        </w:r>
      </w:hyperlink>
    </w:p>
    <w:p w14:paraId="483461BD" w14:textId="7653132D" w:rsidR="00133CAA" w:rsidRDefault="006B3A2C">
      <w:pPr>
        <w:pStyle w:val="TableofFigures"/>
        <w:tabs>
          <w:tab w:val="right" w:leader="dot" w:pos="9350"/>
        </w:tabs>
        <w:rPr>
          <w:noProof/>
        </w:rPr>
      </w:pPr>
      <w:hyperlink w:anchor="_Toc95812933" w:history="1">
        <w:r w:rsidR="00133CAA" w:rsidRPr="00523C1B">
          <w:rPr>
            <w:rStyle w:val="Hyperlink"/>
            <w:noProof/>
          </w:rPr>
          <w:t>Figure 2 - The Landing page: A national map with all the CUTRIC cities</w:t>
        </w:r>
        <w:r w:rsidR="00133CAA">
          <w:rPr>
            <w:noProof/>
            <w:webHidden/>
          </w:rPr>
          <w:tab/>
        </w:r>
        <w:r w:rsidR="00133CAA">
          <w:rPr>
            <w:noProof/>
            <w:webHidden/>
          </w:rPr>
          <w:fldChar w:fldCharType="begin"/>
        </w:r>
        <w:r w:rsidR="00133CAA">
          <w:rPr>
            <w:noProof/>
            <w:webHidden/>
          </w:rPr>
          <w:instrText xml:space="preserve"> PAGEREF _Toc95812933 \h </w:instrText>
        </w:r>
        <w:r w:rsidR="00133CAA">
          <w:rPr>
            <w:noProof/>
            <w:webHidden/>
          </w:rPr>
        </w:r>
        <w:r w:rsidR="00133CAA">
          <w:rPr>
            <w:noProof/>
            <w:webHidden/>
          </w:rPr>
          <w:fldChar w:fldCharType="separate"/>
        </w:r>
        <w:r w:rsidR="00133CAA">
          <w:rPr>
            <w:noProof/>
            <w:webHidden/>
          </w:rPr>
          <w:t>5</w:t>
        </w:r>
        <w:r w:rsidR="00133CAA">
          <w:rPr>
            <w:noProof/>
            <w:webHidden/>
          </w:rPr>
          <w:fldChar w:fldCharType="end"/>
        </w:r>
      </w:hyperlink>
    </w:p>
    <w:p w14:paraId="1C967D5C" w14:textId="137E0F12" w:rsidR="00133CAA" w:rsidRDefault="006B3A2C">
      <w:pPr>
        <w:pStyle w:val="TableofFigures"/>
        <w:tabs>
          <w:tab w:val="right" w:leader="dot" w:pos="9350"/>
        </w:tabs>
        <w:rPr>
          <w:noProof/>
        </w:rPr>
      </w:pPr>
      <w:hyperlink w:anchor="_Toc95812934" w:history="1">
        <w:r w:rsidR="00133CAA" w:rsidRPr="00523C1B">
          <w:rPr>
            <w:rStyle w:val="Hyperlink"/>
            <w:noProof/>
          </w:rPr>
          <w:t>Figure 3 - The Landing page: Zoomed-in view of the city of Burlington</w:t>
        </w:r>
        <w:r w:rsidR="00133CAA">
          <w:rPr>
            <w:noProof/>
            <w:webHidden/>
          </w:rPr>
          <w:tab/>
        </w:r>
        <w:r w:rsidR="00133CAA">
          <w:rPr>
            <w:noProof/>
            <w:webHidden/>
          </w:rPr>
          <w:fldChar w:fldCharType="begin"/>
        </w:r>
        <w:r w:rsidR="00133CAA">
          <w:rPr>
            <w:noProof/>
            <w:webHidden/>
          </w:rPr>
          <w:instrText xml:space="preserve"> PAGEREF _Toc95812934 \h </w:instrText>
        </w:r>
        <w:r w:rsidR="00133CAA">
          <w:rPr>
            <w:noProof/>
            <w:webHidden/>
          </w:rPr>
        </w:r>
        <w:r w:rsidR="00133CAA">
          <w:rPr>
            <w:noProof/>
            <w:webHidden/>
          </w:rPr>
          <w:fldChar w:fldCharType="separate"/>
        </w:r>
        <w:r w:rsidR="00133CAA">
          <w:rPr>
            <w:noProof/>
            <w:webHidden/>
          </w:rPr>
          <w:t>6</w:t>
        </w:r>
        <w:r w:rsidR="00133CAA">
          <w:rPr>
            <w:noProof/>
            <w:webHidden/>
          </w:rPr>
          <w:fldChar w:fldCharType="end"/>
        </w:r>
      </w:hyperlink>
    </w:p>
    <w:p w14:paraId="5453E2E6" w14:textId="4025EA19" w:rsidR="00133CAA" w:rsidRDefault="006B3A2C">
      <w:pPr>
        <w:pStyle w:val="TableofFigures"/>
        <w:tabs>
          <w:tab w:val="right" w:leader="dot" w:pos="9350"/>
        </w:tabs>
        <w:rPr>
          <w:noProof/>
        </w:rPr>
      </w:pPr>
      <w:hyperlink w:anchor="_Toc95812935" w:history="1">
        <w:r w:rsidR="00133CAA" w:rsidRPr="00523C1B">
          <w:rPr>
            <w:rStyle w:val="Hyperlink"/>
            <w:noProof/>
          </w:rPr>
          <w:t>Figure 4 - Main codes for the city listing functions</w:t>
        </w:r>
        <w:r w:rsidR="00133CAA">
          <w:rPr>
            <w:noProof/>
            <w:webHidden/>
          </w:rPr>
          <w:tab/>
        </w:r>
        <w:r w:rsidR="00133CAA">
          <w:rPr>
            <w:noProof/>
            <w:webHidden/>
          </w:rPr>
          <w:fldChar w:fldCharType="begin"/>
        </w:r>
        <w:r w:rsidR="00133CAA">
          <w:rPr>
            <w:noProof/>
            <w:webHidden/>
          </w:rPr>
          <w:instrText xml:space="preserve"> PAGEREF _Toc95812935 \h </w:instrText>
        </w:r>
        <w:r w:rsidR="00133CAA">
          <w:rPr>
            <w:noProof/>
            <w:webHidden/>
          </w:rPr>
        </w:r>
        <w:r w:rsidR="00133CAA">
          <w:rPr>
            <w:noProof/>
            <w:webHidden/>
          </w:rPr>
          <w:fldChar w:fldCharType="separate"/>
        </w:r>
        <w:r w:rsidR="00133CAA">
          <w:rPr>
            <w:noProof/>
            <w:webHidden/>
          </w:rPr>
          <w:t>6</w:t>
        </w:r>
        <w:r w:rsidR="00133CAA">
          <w:rPr>
            <w:noProof/>
            <w:webHidden/>
          </w:rPr>
          <w:fldChar w:fldCharType="end"/>
        </w:r>
      </w:hyperlink>
    </w:p>
    <w:p w14:paraId="31347F67" w14:textId="5B67532F" w:rsidR="00133CAA" w:rsidRDefault="006B3A2C">
      <w:pPr>
        <w:pStyle w:val="TableofFigures"/>
        <w:tabs>
          <w:tab w:val="right" w:leader="dot" w:pos="9350"/>
        </w:tabs>
        <w:rPr>
          <w:noProof/>
        </w:rPr>
      </w:pPr>
      <w:hyperlink w:anchor="_Toc95812936" w:history="1">
        <w:r w:rsidR="00133CAA" w:rsidRPr="00523C1B">
          <w:rPr>
            <w:rStyle w:val="Hyperlink"/>
            <w:noProof/>
          </w:rPr>
          <w:t>Figure 5 - Customize the link under Feature Properties</w:t>
        </w:r>
        <w:r w:rsidR="00133CAA">
          <w:rPr>
            <w:noProof/>
            <w:webHidden/>
          </w:rPr>
          <w:tab/>
        </w:r>
        <w:r w:rsidR="00133CAA">
          <w:rPr>
            <w:noProof/>
            <w:webHidden/>
          </w:rPr>
          <w:fldChar w:fldCharType="begin"/>
        </w:r>
        <w:r w:rsidR="00133CAA">
          <w:rPr>
            <w:noProof/>
            <w:webHidden/>
          </w:rPr>
          <w:instrText xml:space="preserve"> PAGEREF _Toc95812936 \h </w:instrText>
        </w:r>
        <w:r w:rsidR="00133CAA">
          <w:rPr>
            <w:noProof/>
            <w:webHidden/>
          </w:rPr>
        </w:r>
        <w:r w:rsidR="00133CAA">
          <w:rPr>
            <w:noProof/>
            <w:webHidden/>
          </w:rPr>
          <w:fldChar w:fldCharType="separate"/>
        </w:r>
        <w:r w:rsidR="00133CAA">
          <w:rPr>
            <w:noProof/>
            <w:webHidden/>
          </w:rPr>
          <w:t>6</w:t>
        </w:r>
        <w:r w:rsidR="00133CAA">
          <w:rPr>
            <w:noProof/>
            <w:webHidden/>
          </w:rPr>
          <w:fldChar w:fldCharType="end"/>
        </w:r>
      </w:hyperlink>
    </w:p>
    <w:p w14:paraId="460850D5" w14:textId="3F0F7941" w:rsidR="00133CAA" w:rsidRDefault="006B3A2C">
      <w:pPr>
        <w:pStyle w:val="TableofFigures"/>
        <w:tabs>
          <w:tab w:val="right" w:leader="dot" w:pos="9350"/>
        </w:tabs>
        <w:rPr>
          <w:noProof/>
        </w:rPr>
      </w:pPr>
      <w:hyperlink w:anchor="_Toc95812937" w:history="1">
        <w:r w:rsidR="00133CAA" w:rsidRPr="00523C1B">
          <w:rPr>
            <w:rStyle w:val="Hyperlink"/>
            <w:noProof/>
          </w:rPr>
          <w:t>Figure 6 - The Simulation Results page</w:t>
        </w:r>
        <w:r w:rsidR="00133CAA">
          <w:rPr>
            <w:noProof/>
            <w:webHidden/>
          </w:rPr>
          <w:tab/>
        </w:r>
        <w:r w:rsidR="00133CAA">
          <w:rPr>
            <w:noProof/>
            <w:webHidden/>
          </w:rPr>
          <w:fldChar w:fldCharType="begin"/>
        </w:r>
        <w:r w:rsidR="00133CAA">
          <w:rPr>
            <w:noProof/>
            <w:webHidden/>
          </w:rPr>
          <w:instrText xml:space="preserve"> PAGEREF _Toc95812937 \h </w:instrText>
        </w:r>
        <w:r w:rsidR="00133CAA">
          <w:rPr>
            <w:noProof/>
            <w:webHidden/>
          </w:rPr>
        </w:r>
        <w:r w:rsidR="00133CAA">
          <w:rPr>
            <w:noProof/>
            <w:webHidden/>
          </w:rPr>
          <w:fldChar w:fldCharType="separate"/>
        </w:r>
        <w:r w:rsidR="00133CAA">
          <w:rPr>
            <w:noProof/>
            <w:webHidden/>
          </w:rPr>
          <w:t>7</w:t>
        </w:r>
        <w:r w:rsidR="00133CAA">
          <w:rPr>
            <w:noProof/>
            <w:webHidden/>
          </w:rPr>
          <w:fldChar w:fldCharType="end"/>
        </w:r>
      </w:hyperlink>
    </w:p>
    <w:p w14:paraId="4811E0FB" w14:textId="59D570CD" w:rsidR="00133CAA" w:rsidRDefault="006B3A2C">
      <w:pPr>
        <w:pStyle w:val="TableofFigures"/>
        <w:tabs>
          <w:tab w:val="right" w:leader="dot" w:pos="9350"/>
        </w:tabs>
        <w:rPr>
          <w:noProof/>
        </w:rPr>
      </w:pPr>
      <w:hyperlink w:anchor="_Toc95812938" w:history="1">
        <w:r w:rsidR="00133CAA" w:rsidRPr="00523C1B">
          <w:rPr>
            <w:rStyle w:val="Hyperlink"/>
            <w:noProof/>
          </w:rPr>
          <w:t>Figure 7 – Example of Drop down menu</w:t>
        </w:r>
        <w:r w:rsidR="00133CAA">
          <w:rPr>
            <w:noProof/>
            <w:webHidden/>
          </w:rPr>
          <w:tab/>
        </w:r>
        <w:r w:rsidR="00133CAA">
          <w:rPr>
            <w:noProof/>
            <w:webHidden/>
          </w:rPr>
          <w:fldChar w:fldCharType="begin"/>
        </w:r>
        <w:r w:rsidR="00133CAA">
          <w:rPr>
            <w:noProof/>
            <w:webHidden/>
          </w:rPr>
          <w:instrText xml:space="preserve"> PAGEREF _Toc95812938 \h </w:instrText>
        </w:r>
        <w:r w:rsidR="00133CAA">
          <w:rPr>
            <w:noProof/>
            <w:webHidden/>
          </w:rPr>
        </w:r>
        <w:r w:rsidR="00133CAA">
          <w:rPr>
            <w:noProof/>
            <w:webHidden/>
          </w:rPr>
          <w:fldChar w:fldCharType="separate"/>
        </w:r>
        <w:r w:rsidR="00133CAA">
          <w:rPr>
            <w:noProof/>
            <w:webHidden/>
          </w:rPr>
          <w:t>8</w:t>
        </w:r>
        <w:r w:rsidR="00133CAA">
          <w:rPr>
            <w:noProof/>
            <w:webHidden/>
          </w:rPr>
          <w:fldChar w:fldCharType="end"/>
        </w:r>
      </w:hyperlink>
    </w:p>
    <w:p w14:paraId="70F0E2B5" w14:textId="325586C8" w:rsidR="00133CAA" w:rsidRDefault="006B3A2C">
      <w:pPr>
        <w:pStyle w:val="TableofFigures"/>
        <w:tabs>
          <w:tab w:val="right" w:leader="dot" w:pos="9350"/>
        </w:tabs>
        <w:rPr>
          <w:noProof/>
        </w:rPr>
      </w:pPr>
      <w:hyperlink w:anchor="_Toc95812939" w:history="1">
        <w:r w:rsidR="00133CAA" w:rsidRPr="00523C1B">
          <w:rPr>
            <w:rStyle w:val="Hyperlink"/>
            <w:noProof/>
          </w:rPr>
          <w:t>Figure 8 - Drop down menu code and graphs inside</w:t>
        </w:r>
        <w:r w:rsidR="00133CAA">
          <w:rPr>
            <w:noProof/>
            <w:webHidden/>
          </w:rPr>
          <w:tab/>
        </w:r>
        <w:r w:rsidR="00133CAA">
          <w:rPr>
            <w:noProof/>
            <w:webHidden/>
          </w:rPr>
          <w:fldChar w:fldCharType="begin"/>
        </w:r>
        <w:r w:rsidR="00133CAA">
          <w:rPr>
            <w:noProof/>
            <w:webHidden/>
          </w:rPr>
          <w:instrText xml:space="preserve"> PAGEREF _Toc95812939 \h </w:instrText>
        </w:r>
        <w:r w:rsidR="00133CAA">
          <w:rPr>
            <w:noProof/>
            <w:webHidden/>
          </w:rPr>
        </w:r>
        <w:r w:rsidR="00133CAA">
          <w:rPr>
            <w:noProof/>
            <w:webHidden/>
          </w:rPr>
          <w:fldChar w:fldCharType="separate"/>
        </w:r>
        <w:r w:rsidR="00133CAA">
          <w:rPr>
            <w:noProof/>
            <w:webHidden/>
          </w:rPr>
          <w:t>8</w:t>
        </w:r>
        <w:r w:rsidR="00133CAA">
          <w:rPr>
            <w:noProof/>
            <w:webHidden/>
          </w:rPr>
          <w:fldChar w:fldCharType="end"/>
        </w:r>
      </w:hyperlink>
    </w:p>
    <w:p w14:paraId="64363EAD" w14:textId="446E84C8" w:rsidR="00133CAA" w:rsidRDefault="006B3A2C">
      <w:pPr>
        <w:pStyle w:val="TableofFigures"/>
        <w:tabs>
          <w:tab w:val="right" w:leader="dot" w:pos="9350"/>
        </w:tabs>
        <w:rPr>
          <w:noProof/>
        </w:rPr>
      </w:pPr>
      <w:hyperlink w:anchor="_Toc95812940" w:history="1">
        <w:r w:rsidR="00133CAA" w:rsidRPr="00523C1B">
          <w:rPr>
            <w:rStyle w:val="Hyperlink"/>
            <w:noProof/>
          </w:rPr>
          <w:t>Figure 9 - Range Analysis – Weekday</w:t>
        </w:r>
        <w:r w:rsidR="00133CAA">
          <w:rPr>
            <w:noProof/>
            <w:webHidden/>
          </w:rPr>
          <w:tab/>
        </w:r>
        <w:r w:rsidR="00133CAA">
          <w:rPr>
            <w:noProof/>
            <w:webHidden/>
          </w:rPr>
          <w:fldChar w:fldCharType="begin"/>
        </w:r>
        <w:r w:rsidR="00133CAA">
          <w:rPr>
            <w:noProof/>
            <w:webHidden/>
          </w:rPr>
          <w:instrText xml:space="preserve"> PAGEREF _Toc95812940 \h </w:instrText>
        </w:r>
        <w:r w:rsidR="00133CAA">
          <w:rPr>
            <w:noProof/>
            <w:webHidden/>
          </w:rPr>
        </w:r>
        <w:r w:rsidR="00133CAA">
          <w:rPr>
            <w:noProof/>
            <w:webHidden/>
          </w:rPr>
          <w:fldChar w:fldCharType="separate"/>
        </w:r>
        <w:r w:rsidR="00133CAA">
          <w:rPr>
            <w:noProof/>
            <w:webHidden/>
          </w:rPr>
          <w:t>9</w:t>
        </w:r>
        <w:r w:rsidR="00133CAA">
          <w:rPr>
            <w:noProof/>
            <w:webHidden/>
          </w:rPr>
          <w:fldChar w:fldCharType="end"/>
        </w:r>
      </w:hyperlink>
    </w:p>
    <w:p w14:paraId="100F55AE" w14:textId="620E1F63" w:rsidR="00133CAA" w:rsidRDefault="006B3A2C">
      <w:pPr>
        <w:pStyle w:val="TableofFigures"/>
        <w:tabs>
          <w:tab w:val="right" w:leader="dot" w:pos="9350"/>
        </w:tabs>
        <w:rPr>
          <w:noProof/>
        </w:rPr>
      </w:pPr>
      <w:hyperlink w:anchor="_Toc95812941" w:history="1">
        <w:r w:rsidR="00133CAA" w:rsidRPr="00523C1B">
          <w:rPr>
            <w:rStyle w:val="Hyperlink"/>
            <w:noProof/>
          </w:rPr>
          <w:t>Figure 10 - Range Analysis – Saturday and Sunday</w:t>
        </w:r>
        <w:r w:rsidR="00133CAA">
          <w:rPr>
            <w:noProof/>
            <w:webHidden/>
          </w:rPr>
          <w:tab/>
        </w:r>
        <w:r w:rsidR="00133CAA">
          <w:rPr>
            <w:noProof/>
            <w:webHidden/>
          </w:rPr>
          <w:fldChar w:fldCharType="begin"/>
        </w:r>
        <w:r w:rsidR="00133CAA">
          <w:rPr>
            <w:noProof/>
            <w:webHidden/>
          </w:rPr>
          <w:instrText xml:space="preserve"> PAGEREF _Toc95812941 \h </w:instrText>
        </w:r>
        <w:r w:rsidR="00133CAA">
          <w:rPr>
            <w:noProof/>
            <w:webHidden/>
          </w:rPr>
        </w:r>
        <w:r w:rsidR="00133CAA">
          <w:rPr>
            <w:noProof/>
            <w:webHidden/>
          </w:rPr>
          <w:fldChar w:fldCharType="separate"/>
        </w:r>
        <w:r w:rsidR="00133CAA">
          <w:rPr>
            <w:noProof/>
            <w:webHidden/>
          </w:rPr>
          <w:t>9</w:t>
        </w:r>
        <w:r w:rsidR="00133CAA">
          <w:rPr>
            <w:noProof/>
            <w:webHidden/>
          </w:rPr>
          <w:fldChar w:fldCharType="end"/>
        </w:r>
      </w:hyperlink>
    </w:p>
    <w:p w14:paraId="3756BE17" w14:textId="67BA502F" w:rsidR="00133CAA" w:rsidRDefault="006B3A2C">
      <w:pPr>
        <w:pStyle w:val="TableofFigures"/>
        <w:tabs>
          <w:tab w:val="right" w:leader="dot" w:pos="9350"/>
        </w:tabs>
        <w:rPr>
          <w:noProof/>
        </w:rPr>
      </w:pPr>
      <w:hyperlink w:anchor="_Toc95812942" w:history="1">
        <w:r w:rsidR="00133CAA" w:rsidRPr="00523C1B">
          <w:rPr>
            <w:rStyle w:val="Hyperlink"/>
            <w:noProof/>
          </w:rPr>
          <w:t>Figure 11 – Bus #1’s range analysis [Figure 9 in the Burlington Report]</w:t>
        </w:r>
        <w:r w:rsidR="00133CAA">
          <w:rPr>
            <w:noProof/>
            <w:webHidden/>
          </w:rPr>
          <w:tab/>
        </w:r>
        <w:r w:rsidR="00133CAA">
          <w:rPr>
            <w:noProof/>
            <w:webHidden/>
          </w:rPr>
          <w:fldChar w:fldCharType="begin"/>
        </w:r>
        <w:r w:rsidR="00133CAA">
          <w:rPr>
            <w:noProof/>
            <w:webHidden/>
          </w:rPr>
          <w:instrText xml:space="preserve"> PAGEREF _Toc95812942 \h </w:instrText>
        </w:r>
        <w:r w:rsidR="00133CAA">
          <w:rPr>
            <w:noProof/>
            <w:webHidden/>
          </w:rPr>
        </w:r>
        <w:r w:rsidR="00133CAA">
          <w:rPr>
            <w:noProof/>
            <w:webHidden/>
          </w:rPr>
          <w:fldChar w:fldCharType="separate"/>
        </w:r>
        <w:r w:rsidR="00133CAA">
          <w:rPr>
            <w:noProof/>
            <w:webHidden/>
          </w:rPr>
          <w:t>9</w:t>
        </w:r>
        <w:r w:rsidR="00133CAA">
          <w:rPr>
            <w:noProof/>
            <w:webHidden/>
          </w:rPr>
          <w:fldChar w:fldCharType="end"/>
        </w:r>
      </w:hyperlink>
    </w:p>
    <w:p w14:paraId="15C755F2" w14:textId="4C6AB365" w:rsidR="00133CAA" w:rsidRDefault="006B3A2C">
      <w:pPr>
        <w:pStyle w:val="TableofFigures"/>
        <w:tabs>
          <w:tab w:val="right" w:leader="dot" w:pos="9350"/>
        </w:tabs>
        <w:rPr>
          <w:noProof/>
        </w:rPr>
      </w:pPr>
      <w:hyperlink w:anchor="_Toc95812943" w:history="1">
        <w:r w:rsidR="00133CAA" w:rsidRPr="00523C1B">
          <w:rPr>
            <w:rStyle w:val="Hyperlink"/>
            <w:noProof/>
          </w:rPr>
          <w:t>Figure 12 - Success rate of one-to-one replacement of diesel buses with BEBs</w:t>
        </w:r>
        <w:r w:rsidR="00133CAA">
          <w:rPr>
            <w:noProof/>
            <w:webHidden/>
          </w:rPr>
          <w:tab/>
        </w:r>
        <w:r w:rsidR="00133CAA">
          <w:rPr>
            <w:noProof/>
            <w:webHidden/>
          </w:rPr>
          <w:fldChar w:fldCharType="begin"/>
        </w:r>
        <w:r w:rsidR="00133CAA">
          <w:rPr>
            <w:noProof/>
            <w:webHidden/>
          </w:rPr>
          <w:instrText xml:space="preserve"> PAGEREF _Toc95812943 \h </w:instrText>
        </w:r>
        <w:r w:rsidR="00133CAA">
          <w:rPr>
            <w:noProof/>
            <w:webHidden/>
          </w:rPr>
        </w:r>
        <w:r w:rsidR="00133CAA">
          <w:rPr>
            <w:noProof/>
            <w:webHidden/>
          </w:rPr>
          <w:fldChar w:fldCharType="separate"/>
        </w:r>
        <w:r w:rsidR="00133CAA">
          <w:rPr>
            <w:noProof/>
            <w:webHidden/>
          </w:rPr>
          <w:t>9</w:t>
        </w:r>
        <w:r w:rsidR="00133CAA">
          <w:rPr>
            <w:noProof/>
            <w:webHidden/>
          </w:rPr>
          <w:fldChar w:fldCharType="end"/>
        </w:r>
      </w:hyperlink>
    </w:p>
    <w:p w14:paraId="1B38D35F" w14:textId="28454BD0" w:rsidR="00133CAA" w:rsidRDefault="006B3A2C">
      <w:pPr>
        <w:pStyle w:val="TableofFigures"/>
        <w:tabs>
          <w:tab w:val="right" w:leader="dot" w:pos="9350"/>
        </w:tabs>
        <w:rPr>
          <w:noProof/>
        </w:rPr>
      </w:pPr>
      <w:hyperlink w:anchor="_Toc95812944" w:history="1">
        <w:r w:rsidR="00133CAA" w:rsidRPr="00523C1B">
          <w:rPr>
            <w:rStyle w:val="Hyperlink"/>
            <w:noProof/>
          </w:rPr>
          <w:t>Figure 13 - Success rate of one to one replacement of diesel buses with BEBs without a diesel heater [Figure 5 in the Burlington report]</w:t>
        </w:r>
        <w:r w:rsidR="00133CAA">
          <w:rPr>
            <w:noProof/>
            <w:webHidden/>
          </w:rPr>
          <w:tab/>
        </w:r>
        <w:r w:rsidR="00133CAA">
          <w:rPr>
            <w:noProof/>
            <w:webHidden/>
          </w:rPr>
          <w:fldChar w:fldCharType="begin"/>
        </w:r>
        <w:r w:rsidR="00133CAA">
          <w:rPr>
            <w:noProof/>
            <w:webHidden/>
          </w:rPr>
          <w:instrText xml:space="preserve"> PAGEREF _Toc95812944 \h </w:instrText>
        </w:r>
        <w:r w:rsidR="00133CAA">
          <w:rPr>
            <w:noProof/>
            <w:webHidden/>
          </w:rPr>
        </w:r>
        <w:r w:rsidR="00133CAA">
          <w:rPr>
            <w:noProof/>
            <w:webHidden/>
          </w:rPr>
          <w:fldChar w:fldCharType="separate"/>
        </w:r>
        <w:r w:rsidR="00133CAA">
          <w:rPr>
            <w:noProof/>
            <w:webHidden/>
          </w:rPr>
          <w:t>10</w:t>
        </w:r>
        <w:r w:rsidR="00133CAA">
          <w:rPr>
            <w:noProof/>
            <w:webHidden/>
          </w:rPr>
          <w:fldChar w:fldCharType="end"/>
        </w:r>
      </w:hyperlink>
    </w:p>
    <w:p w14:paraId="6E11AEAA" w14:textId="20A45540" w:rsidR="00133CAA" w:rsidRDefault="006B3A2C">
      <w:pPr>
        <w:pStyle w:val="TableofFigures"/>
        <w:tabs>
          <w:tab w:val="right" w:leader="dot" w:pos="9350"/>
        </w:tabs>
        <w:rPr>
          <w:noProof/>
        </w:rPr>
      </w:pPr>
      <w:hyperlink w:anchor="_Toc95812945" w:history="1">
        <w:r w:rsidR="00133CAA" w:rsidRPr="00523C1B">
          <w:rPr>
            <w:rStyle w:val="Hyperlink"/>
            <w:noProof/>
          </w:rPr>
          <w:t>Figure 14 - Interaction between the graph and the map</w:t>
        </w:r>
        <w:r w:rsidR="00133CAA">
          <w:rPr>
            <w:noProof/>
            <w:webHidden/>
          </w:rPr>
          <w:tab/>
        </w:r>
        <w:r w:rsidR="00133CAA">
          <w:rPr>
            <w:noProof/>
            <w:webHidden/>
          </w:rPr>
          <w:fldChar w:fldCharType="begin"/>
        </w:r>
        <w:r w:rsidR="00133CAA">
          <w:rPr>
            <w:noProof/>
            <w:webHidden/>
          </w:rPr>
          <w:instrText xml:space="preserve"> PAGEREF _Toc95812945 \h </w:instrText>
        </w:r>
        <w:r w:rsidR="00133CAA">
          <w:rPr>
            <w:noProof/>
            <w:webHidden/>
          </w:rPr>
        </w:r>
        <w:r w:rsidR="00133CAA">
          <w:rPr>
            <w:noProof/>
            <w:webHidden/>
          </w:rPr>
          <w:fldChar w:fldCharType="separate"/>
        </w:r>
        <w:r w:rsidR="00133CAA">
          <w:rPr>
            <w:noProof/>
            <w:webHidden/>
          </w:rPr>
          <w:t>11</w:t>
        </w:r>
        <w:r w:rsidR="00133CAA">
          <w:rPr>
            <w:noProof/>
            <w:webHidden/>
          </w:rPr>
          <w:fldChar w:fldCharType="end"/>
        </w:r>
      </w:hyperlink>
    </w:p>
    <w:p w14:paraId="376690B7" w14:textId="231E2E09" w:rsidR="00133CAA" w:rsidRDefault="006B3A2C">
      <w:pPr>
        <w:pStyle w:val="TableofFigures"/>
        <w:tabs>
          <w:tab w:val="right" w:leader="dot" w:pos="9350"/>
        </w:tabs>
        <w:rPr>
          <w:noProof/>
        </w:rPr>
      </w:pPr>
      <w:hyperlink w:anchor="_Toc95812946" w:history="1">
        <w:r w:rsidR="00133CAA" w:rsidRPr="00523C1B">
          <w:rPr>
            <w:rStyle w:val="Hyperlink"/>
            <w:noProof/>
          </w:rPr>
          <w:t>Figure 15 – The bus animation function</w:t>
        </w:r>
        <w:r w:rsidR="00133CAA">
          <w:rPr>
            <w:noProof/>
            <w:webHidden/>
          </w:rPr>
          <w:tab/>
        </w:r>
        <w:r w:rsidR="00133CAA">
          <w:rPr>
            <w:noProof/>
            <w:webHidden/>
          </w:rPr>
          <w:fldChar w:fldCharType="begin"/>
        </w:r>
        <w:r w:rsidR="00133CAA">
          <w:rPr>
            <w:noProof/>
            <w:webHidden/>
          </w:rPr>
          <w:instrText xml:space="preserve"> PAGEREF _Toc95812946 \h </w:instrText>
        </w:r>
        <w:r w:rsidR="00133CAA">
          <w:rPr>
            <w:noProof/>
            <w:webHidden/>
          </w:rPr>
        </w:r>
        <w:r w:rsidR="00133CAA">
          <w:rPr>
            <w:noProof/>
            <w:webHidden/>
          </w:rPr>
          <w:fldChar w:fldCharType="separate"/>
        </w:r>
        <w:r w:rsidR="00133CAA">
          <w:rPr>
            <w:noProof/>
            <w:webHidden/>
          </w:rPr>
          <w:t>12</w:t>
        </w:r>
        <w:r w:rsidR="00133CAA">
          <w:rPr>
            <w:noProof/>
            <w:webHidden/>
          </w:rPr>
          <w:fldChar w:fldCharType="end"/>
        </w:r>
      </w:hyperlink>
    </w:p>
    <w:p w14:paraId="74CA981D" w14:textId="565FF244" w:rsidR="00133CAA" w:rsidRDefault="006B3A2C">
      <w:pPr>
        <w:pStyle w:val="TableofFigures"/>
        <w:tabs>
          <w:tab w:val="right" w:leader="dot" w:pos="9350"/>
        </w:tabs>
        <w:rPr>
          <w:noProof/>
        </w:rPr>
      </w:pPr>
      <w:hyperlink w:anchor="_Toc95812947" w:history="1">
        <w:r w:rsidR="00133CAA" w:rsidRPr="00523C1B">
          <w:rPr>
            <w:rStyle w:val="Hyperlink"/>
            <w:noProof/>
          </w:rPr>
          <w:t>Figure 16 - The recovery time for Saturday vehicles graph</w:t>
        </w:r>
        <w:r w:rsidR="00133CAA">
          <w:rPr>
            <w:noProof/>
            <w:webHidden/>
          </w:rPr>
          <w:tab/>
        </w:r>
        <w:r w:rsidR="00133CAA">
          <w:rPr>
            <w:noProof/>
            <w:webHidden/>
          </w:rPr>
          <w:fldChar w:fldCharType="begin"/>
        </w:r>
        <w:r w:rsidR="00133CAA">
          <w:rPr>
            <w:noProof/>
            <w:webHidden/>
          </w:rPr>
          <w:instrText xml:space="preserve"> PAGEREF _Toc95812947 \h </w:instrText>
        </w:r>
        <w:r w:rsidR="00133CAA">
          <w:rPr>
            <w:noProof/>
            <w:webHidden/>
          </w:rPr>
        </w:r>
        <w:r w:rsidR="00133CAA">
          <w:rPr>
            <w:noProof/>
            <w:webHidden/>
          </w:rPr>
          <w:fldChar w:fldCharType="separate"/>
        </w:r>
        <w:r w:rsidR="00133CAA">
          <w:rPr>
            <w:noProof/>
            <w:webHidden/>
          </w:rPr>
          <w:t>13</w:t>
        </w:r>
        <w:r w:rsidR="00133CAA">
          <w:rPr>
            <w:noProof/>
            <w:webHidden/>
          </w:rPr>
          <w:fldChar w:fldCharType="end"/>
        </w:r>
      </w:hyperlink>
    </w:p>
    <w:p w14:paraId="1B3A965C" w14:textId="7A4CC143" w:rsidR="00133CAA" w:rsidRDefault="006B3A2C">
      <w:pPr>
        <w:pStyle w:val="TableofFigures"/>
        <w:tabs>
          <w:tab w:val="right" w:leader="dot" w:pos="9350"/>
        </w:tabs>
        <w:rPr>
          <w:noProof/>
        </w:rPr>
      </w:pPr>
      <w:hyperlink w:anchor="_Toc95812948" w:history="1">
        <w:r w:rsidR="00133CAA" w:rsidRPr="00523C1B">
          <w:rPr>
            <w:rStyle w:val="Hyperlink"/>
            <w:noProof/>
          </w:rPr>
          <w:t>Figure 17 - Details of Bus #1 and Bus #2</w:t>
        </w:r>
        <w:r w:rsidR="00133CAA">
          <w:rPr>
            <w:noProof/>
            <w:webHidden/>
          </w:rPr>
          <w:tab/>
        </w:r>
        <w:r w:rsidR="00133CAA">
          <w:rPr>
            <w:noProof/>
            <w:webHidden/>
          </w:rPr>
          <w:fldChar w:fldCharType="begin"/>
        </w:r>
        <w:r w:rsidR="00133CAA">
          <w:rPr>
            <w:noProof/>
            <w:webHidden/>
          </w:rPr>
          <w:instrText xml:space="preserve"> PAGEREF _Toc95812948 \h </w:instrText>
        </w:r>
        <w:r w:rsidR="00133CAA">
          <w:rPr>
            <w:noProof/>
            <w:webHidden/>
          </w:rPr>
        </w:r>
        <w:r w:rsidR="00133CAA">
          <w:rPr>
            <w:noProof/>
            <w:webHidden/>
          </w:rPr>
          <w:fldChar w:fldCharType="separate"/>
        </w:r>
        <w:r w:rsidR="00133CAA">
          <w:rPr>
            <w:noProof/>
            <w:webHidden/>
          </w:rPr>
          <w:t>14</w:t>
        </w:r>
        <w:r w:rsidR="00133CAA">
          <w:rPr>
            <w:noProof/>
            <w:webHidden/>
          </w:rPr>
          <w:fldChar w:fldCharType="end"/>
        </w:r>
      </w:hyperlink>
    </w:p>
    <w:p w14:paraId="31A70AC9" w14:textId="554AB71B" w:rsidR="00133CAA" w:rsidRDefault="006B3A2C">
      <w:pPr>
        <w:pStyle w:val="TableofFigures"/>
        <w:tabs>
          <w:tab w:val="right" w:leader="dot" w:pos="9350"/>
        </w:tabs>
        <w:rPr>
          <w:noProof/>
        </w:rPr>
      </w:pPr>
      <w:hyperlink w:anchor="_Toc95812949" w:history="1">
        <w:r w:rsidR="00133CAA" w:rsidRPr="00523C1B">
          <w:rPr>
            <w:rStyle w:val="Hyperlink"/>
            <w:noProof/>
          </w:rPr>
          <w:t>Figure 18 - Energy Consumption of Charging Results</w:t>
        </w:r>
        <w:r w:rsidR="00133CAA">
          <w:rPr>
            <w:noProof/>
            <w:webHidden/>
          </w:rPr>
          <w:tab/>
        </w:r>
        <w:r w:rsidR="00133CAA">
          <w:rPr>
            <w:noProof/>
            <w:webHidden/>
          </w:rPr>
          <w:fldChar w:fldCharType="begin"/>
        </w:r>
        <w:r w:rsidR="00133CAA">
          <w:rPr>
            <w:noProof/>
            <w:webHidden/>
          </w:rPr>
          <w:instrText xml:space="preserve"> PAGEREF _Toc95812949 \h </w:instrText>
        </w:r>
        <w:r w:rsidR="00133CAA">
          <w:rPr>
            <w:noProof/>
            <w:webHidden/>
          </w:rPr>
        </w:r>
        <w:r w:rsidR="00133CAA">
          <w:rPr>
            <w:noProof/>
            <w:webHidden/>
          </w:rPr>
          <w:fldChar w:fldCharType="separate"/>
        </w:r>
        <w:r w:rsidR="00133CAA">
          <w:rPr>
            <w:noProof/>
            <w:webHidden/>
          </w:rPr>
          <w:t>14</w:t>
        </w:r>
        <w:r w:rsidR="00133CAA">
          <w:rPr>
            <w:noProof/>
            <w:webHidden/>
          </w:rPr>
          <w:fldChar w:fldCharType="end"/>
        </w:r>
      </w:hyperlink>
    </w:p>
    <w:p w14:paraId="70557FCF" w14:textId="5A75D7AA" w:rsidR="00133CAA" w:rsidRDefault="006B3A2C">
      <w:pPr>
        <w:pStyle w:val="TableofFigures"/>
        <w:tabs>
          <w:tab w:val="right" w:leader="dot" w:pos="9350"/>
        </w:tabs>
        <w:rPr>
          <w:noProof/>
        </w:rPr>
      </w:pPr>
      <w:hyperlink w:anchor="_Toc95812950" w:history="1">
        <w:r w:rsidR="00133CAA" w:rsidRPr="00523C1B">
          <w:rPr>
            <w:rStyle w:val="Hyperlink"/>
            <w:noProof/>
          </w:rPr>
          <w:t>Figure 19 - Bus #1 vs. Bus #2 Medium Duty Electricity Consumption on Weekday, Saturday, Sunday</w:t>
        </w:r>
        <w:r w:rsidR="00133CAA">
          <w:rPr>
            <w:noProof/>
            <w:webHidden/>
          </w:rPr>
          <w:tab/>
        </w:r>
        <w:r w:rsidR="00133CAA">
          <w:rPr>
            <w:noProof/>
            <w:webHidden/>
          </w:rPr>
          <w:fldChar w:fldCharType="begin"/>
        </w:r>
        <w:r w:rsidR="00133CAA">
          <w:rPr>
            <w:noProof/>
            <w:webHidden/>
          </w:rPr>
          <w:instrText xml:space="preserve"> PAGEREF _Toc95812950 \h </w:instrText>
        </w:r>
        <w:r w:rsidR="00133CAA">
          <w:rPr>
            <w:noProof/>
            <w:webHidden/>
          </w:rPr>
        </w:r>
        <w:r w:rsidR="00133CAA">
          <w:rPr>
            <w:noProof/>
            <w:webHidden/>
          </w:rPr>
          <w:fldChar w:fldCharType="separate"/>
        </w:r>
        <w:r w:rsidR="00133CAA">
          <w:rPr>
            <w:noProof/>
            <w:webHidden/>
          </w:rPr>
          <w:t>15</w:t>
        </w:r>
        <w:r w:rsidR="00133CAA">
          <w:rPr>
            <w:noProof/>
            <w:webHidden/>
          </w:rPr>
          <w:fldChar w:fldCharType="end"/>
        </w:r>
      </w:hyperlink>
    </w:p>
    <w:p w14:paraId="1B150A48" w14:textId="683D8F00" w:rsidR="00133CAA" w:rsidRDefault="006B3A2C">
      <w:pPr>
        <w:pStyle w:val="TableofFigures"/>
        <w:tabs>
          <w:tab w:val="right" w:leader="dot" w:pos="9350"/>
        </w:tabs>
        <w:rPr>
          <w:noProof/>
        </w:rPr>
      </w:pPr>
      <w:hyperlink w:anchor="_Toc95812951" w:history="1">
        <w:r w:rsidR="00133CAA" w:rsidRPr="00523C1B">
          <w:rPr>
            <w:rStyle w:val="Hyperlink"/>
            <w:noProof/>
          </w:rPr>
          <w:t>Figure 20 – Bus #1 vs. Bus #2 Medium Duty Electricity Consumption Weekly, Monthly, Annual</w:t>
        </w:r>
        <w:r w:rsidR="00133CAA">
          <w:rPr>
            <w:noProof/>
            <w:webHidden/>
          </w:rPr>
          <w:tab/>
        </w:r>
        <w:r w:rsidR="00133CAA">
          <w:rPr>
            <w:noProof/>
            <w:webHidden/>
          </w:rPr>
          <w:fldChar w:fldCharType="begin"/>
        </w:r>
        <w:r w:rsidR="00133CAA">
          <w:rPr>
            <w:noProof/>
            <w:webHidden/>
          </w:rPr>
          <w:instrText xml:space="preserve"> PAGEREF _Toc95812951 \h </w:instrText>
        </w:r>
        <w:r w:rsidR="00133CAA">
          <w:rPr>
            <w:noProof/>
            <w:webHidden/>
          </w:rPr>
        </w:r>
        <w:r w:rsidR="00133CAA">
          <w:rPr>
            <w:noProof/>
            <w:webHidden/>
          </w:rPr>
          <w:fldChar w:fldCharType="separate"/>
        </w:r>
        <w:r w:rsidR="00133CAA">
          <w:rPr>
            <w:noProof/>
            <w:webHidden/>
          </w:rPr>
          <w:t>15</w:t>
        </w:r>
        <w:r w:rsidR="00133CAA">
          <w:rPr>
            <w:noProof/>
            <w:webHidden/>
          </w:rPr>
          <w:fldChar w:fldCharType="end"/>
        </w:r>
      </w:hyperlink>
    </w:p>
    <w:p w14:paraId="11383D28" w14:textId="44C3AB3E" w:rsidR="00133CAA" w:rsidRDefault="006B3A2C">
      <w:pPr>
        <w:pStyle w:val="TableofFigures"/>
        <w:tabs>
          <w:tab w:val="right" w:leader="dot" w:pos="9350"/>
        </w:tabs>
        <w:rPr>
          <w:noProof/>
        </w:rPr>
      </w:pPr>
      <w:hyperlink w:anchor="_Toc95812952" w:history="1">
        <w:r w:rsidR="00133CAA" w:rsidRPr="00523C1B">
          <w:rPr>
            <w:rStyle w:val="Hyperlink"/>
            <w:noProof/>
          </w:rPr>
          <w:t>Figure 21 - A comparison chart of 2019 total GHG Emissions by diesel buses vs. BEBs</w:t>
        </w:r>
        <w:r w:rsidR="00133CAA">
          <w:rPr>
            <w:noProof/>
            <w:webHidden/>
          </w:rPr>
          <w:tab/>
        </w:r>
        <w:r w:rsidR="00133CAA">
          <w:rPr>
            <w:noProof/>
            <w:webHidden/>
          </w:rPr>
          <w:fldChar w:fldCharType="begin"/>
        </w:r>
        <w:r w:rsidR="00133CAA">
          <w:rPr>
            <w:noProof/>
            <w:webHidden/>
          </w:rPr>
          <w:instrText xml:space="preserve"> PAGEREF _Toc95812952 \h </w:instrText>
        </w:r>
        <w:r w:rsidR="00133CAA">
          <w:rPr>
            <w:noProof/>
            <w:webHidden/>
          </w:rPr>
        </w:r>
        <w:r w:rsidR="00133CAA">
          <w:rPr>
            <w:noProof/>
            <w:webHidden/>
          </w:rPr>
          <w:fldChar w:fldCharType="separate"/>
        </w:r>
        <w:r w:rsidR="00133CAA">
          <w:rPr>
            <w:noProof/>
            <w:webHidden/>
          </w:rPr>
          <w:t>16</w:t>
        </w:r>
        <w:r w:rsidR="00133CAA">
          <w:rPr>
            <w:noProof/>
            <w:webHidden/>
          </w:rPr>
          <w:fldChar w:fldCharType="end"/>
        </w:r>
      </w:hyperlink>
    </w:p>
    <w:p w14:paraId="358EE892" w14:textId="45A2E87E" w:rsidR="00133CAA" w:rsidRDefault="006B3A2C">
      <w:pPr>
        <w:pStyle w:val="TableofFigures"/>
        <w:tabs>
          <w:tab w:val="right" w:leader="dot" w:pos="9350"/>
        </w:tabs>
        <w:rPr>
          <w:noProof/>
        </w:rPr>
      </w:pPr>
      <w:hyperlink w:anchor="_Toc95812953" w:history="1">
        <w:r w:rsidR="00133CAA" w:rsidRPr="00523C1B">
          <w:rPr>
            <w:rStyle w:val="Hyperlink"/>
            <w:noProof/>
          </w:rPr>
          <w:t>Figure 22 - 2019 Diesel usage by diesel buses at Burlington Transit</w:t>
        </w:r>
        <w:r w:rsidR="00133CAA">
          <w:rPr>
            <w:noProof/>
            <w:webHidden/>
          </w:rPr>
          <w:tab/>
        </w:r>
        <w:r w:rsidR="00133CAA">
          <w:rPr>
            <w:noProof/>
            <w:webHidden/>
          </w:rPr>
          <w:fldChar w:fldCharType="begin"/>
        </w:r>
        <w:r w:rsidR="00133CAA">
          <w:rPr>
            <w:noProof/>
            <w:webHidden/>
          </w:rPr>
          <w:instrText xml:space="preserve"> PAGEREF _Toc95812953 \h </w:instrText>
        </w:r>
        <w:r w:rsidR="00133CAA">
          <w:rPr>
            <w:noProof/>
            <w:webHidden/>
          </w:rPr>
        </w:r>
        <w:r w:rsidR="00133CAA">
          <w:rPr>
            <w:noProof/>
            <w:webHidden/>
          </w:rPr>
          <w:fldChar w:fldCharType="separate"/>
        </w:r>
        <w:r w:rsidR="00133CAA">
          <w:rPr>
            <w:noProof/>
            <w:webHidden/>
          </w:rPr>
          <w:t>17</w:t>
        </w:r>
        <w:r w:rsidR="00133CAA">
          <w:rPr>
            <w:noProof/>
            <w:webHidden/>
          </w:rPr>
          <w:fldChar w:fldCharType="end"/>
        </w:r>
      </w:hyperlink>
    </w:p>
    <w:p w14:paraId="467CF5FE" w14:textId="201454C5" w:rsidR="00133CAA" w:rsidRDefault="006B3A2C">
      <w:pPr>
        <w:pStyle w:val="TableofFigures"/>
        <w:tabs>
          <w:tab w:val="right" w:leader="dot" w:pos="9350"/>
        </w:tabs>
        <w:rPr>
          <w:noProof/>
        </w:rPr>
      </w:pPr>
      <w:hyperlink w:anchor="_Toc95812954" w:history="1">
        <w:r w:rsidR="00133CAA" w:rsidRPr="00523C1B">
          <w:rPr>
            <w:rStyle w:val="Hyperlink"/>
            <w:noProof/>
          </w:rPr>
          <w:t>Figure 23 – 2019 Diesel usage by diesel buses at Burlington Transit [Table 14 in the Burlington report]</w:t>
        </w:r>
        <w:r w:rsidR="00133CAA">
          <w:rPr>
            <w:noProof/>
            <w:webHidden/>
          </w:rPr>
          <w:tab/>
        </w:r>
        <w:r w:rsidR="00133CAA">
          <w:rPr>
            <w:noProof/>
            <w:webHidden/>
          </w:rPr>
          <w:fldChar w:fldCharType="begin"/>
        </w:r>
        <w:r w:rsidR="00133CAA">
          <w:rPr>
            <w:noProof/>
            <w:webHidden/>
          </w:rPr>
          <w:instrText xml:space="preserve"> PAGEREF _Toc95812954 \h </w:instrText>
        </w:r>
        <w:r w:rsidR="00133CAA">
          <w:rPr>
            <w:noProof/>
            <w:webHidden/>
          </w:rPr>
        </w:r>
        <w:r w:rsidR="00133CAA">
          <w:rPr>
            <w:noProof/>
            <w:webHidden/>
          </w:rPr>
          <w:fldChar w:fldCharType="separate"/>
        </w:r>
        <w:r w:rsidR="00133CAA">
          <w:rPr>
            <w:noProof/>
            <w:webHidden/>
          </w:rPr>
          <w:t>17</w:t>
        </w:r>
        <w:r w:rsidR="00133CAA">
          <w:rPr>
            <w:noProof/>
            <w:webHidden/>
          </w:rPr>
          <w:fldChar w:fldCharType="end"/>
        </w:r>
      </w:hyperlink>
    </w:p>
    <w:p w14:paraId="42F5D9A8" w14:textId="5DBA4F7D" w:rsidR="00133CAA" w:rsidRDefault="006B3A2C">
      <w:pPr>
        <w:pStyle w:val="TableofFigures"/>
        <w:tabs>
          <w:tab w:val="right" w:leader="dot" w:pos="9350"/>
        </w:tabs>
        <w:rPr>
          <w:noProof/>
        </w:rPr>
      </w:pPr>
      <w:hyperlink w:anchor="_Toc95812955" w:history="1">
        <w:r w:rsidR="00133CAA" w:rsidRPr="00523C1B">
          <w:rPr>
            <w:rStyle w:val="Hyperlink"/>
            <w:noProof/>
          </w:rPr>
          <w:t>Figure 24 - Annual GHG emissions from electricity(no diesel heater)</w:t>
        </w:r>
        <w:r w:rsidR="00133CAA">
          <w:rPr>
            <w:noProof/>
            <w:webHidden/>
          </w:rPr>
          <w:tab/>
        </w:r>
        <w:r w:rsidR="00133CAA">
          <w:rPr>
            <w:noProof/>
            <w:webHidden/>
          </w:rPr>
          <w:fldChar w:fldCharType="begin"/>
        </w:r>
        <w:r w:rsidR="00133CAA">
          <w:rPr>
            <w:noProof/>
            <w:webHidden/>
          </w:rPr>
          <w:instrText xml:space="preserve"> PAGEREF _Toc95812955 \h </w:instrText>
        </w:r>
        <w:r w:rsidR="00133CAA">
          <w:rPr>
            <w:noProof/>
            <w:webHidden/>
          </w:rPr>
        </w:r>
        <w:r w:rsidR="00133CAA">
          <w:rPr>
            <w:noProof/>
            <w:webHidden/>
          </w:rPr>
          <w:fldChar w:fldCharType="separate"/>
        </w:r>
        <w:r w:rsidR="00133CAA">
          <w:rPr>
            <w:noProof/>
            <w:webHidden/>
          </w:rPr>
          <w:t>17</w:t>
        </w:r>
        <w:r w:rsidR="00133CAA">
          <w:rPr>
            <w:noProof/>
            <w:webHidden/>
          </w:rPr>
          <w:fldChar w:fldCharType="end"/>
        </w:r>
      </w:hyperlink>
    </w:p>
    <w:p w14:paraId="6CABC756" w14:textId="336E172A" w:rsidR="00133CAA" w:rsidRDefault="006B3A2C">
      <w:pPr>
        <w:pStyle w:val="TableofFigures"/>
        <w:tabs>
          <w:tab w:val="right" w:leader="dot" w:pos="9350"/>
        </w:tabs>
        <w:rPr>
          <w:noProof/>
        </w:rPr>
      </w:pPr>
      <w:hyperlink w:anchor="_Toc95812956" w:history="1">
        <w:r w:rsidR="00133CAA" w:rsidRPr="00523C1B">
          <w:rPr>
            <w:rStyle w:val="Hyperlink"/>
            <w:noProof/>
          </w:rPr>
          <w:t>Figure 25 - Annual GHG emissions from electricity [Table 15 in the Burlington report]</w:t>
        </w:r>
        <w:r w:rsidR="00133CAA">
          <w:rPr>
            <w:noProof/>
            <w:webHidden/>
          </w:rPr>
          <w:tab/>
        </w:r>
        <w:r w:rsidR="00133CAA">
          <w:rPr>
            <w:noProof/>
            <w:webHidden/>
          </w:rPr>
          <w:fldChar w:fldCharType="begin"/>
        </w:r>
        <w:r w:rsidR="00133CAA">
          <w:rPr>
            <w:noProof/>
            <w:webHidden/>
          </w:rPr>
          <w:instrText xml:space="preserve"> PAGEREF _Toc95812956 \h </w:instrText>
        </w:r>
        <w:r w:rsidR="00133CAA">
          <w:rPr>
            <w:noProof/>
            <w:webHidden/>
          </w:rPr>
        </w:r>
        <w:r w:rsidR="00133CAA">
          <w:rPr>
            <w:noProof/>
            <w:webHidden/>
          </w:rPr>
          <w:fldChar w:fldCharType="separate"/>
        </w:r>
        <w:r w:rsidR="00133CAA">
          <w:rPr>
            <w:noProof/>
            <w:webHidden/>
          </w:rPr>
          <w:t>17</w:t>
        </w:r>
        <w:r w:rsidR="00133CAA">
          <w:rPr>
            <w:noProof/>
            <w:webHidden/>
          </w:rPr>
          <w:fldChar w:fldCharType="end"/>
        </w:r>
      </w:hyperlink>
    </w:p>
    <w:p w14:paraId="150B2F1F" w14:textId="57173E4C" w:rsidR="00133CAA" w:rsidRDefault="006B3A2C">
      <w:pPr>
        <w:pStyle w:val="TableofFigures"/>
        <w:tabs>
          <w:tab w:val="right" w:leader="dot" w:pos="9350"/>
        </w:tabs>
        <w:rPr>
          <w:noProof/>
        </w:rPr>
      </w:pPr>
      <w:hyperlink w:anchor="_Toc95812957" w:history="1">
        <w:r w:rsidR="00133CAA" w:rsidRPr="00523C1B">
          <w:rPr>
            <w:rStyle w:val="Hyperlink"/>
            <w:noProof/>
          </w:rPr>
          <w:t>Figure 26 – Monthly cost comparison between diesel buses and BEBs [Figure 28 from the Burlington report]</w:t>
        </w:r>
        <w:r w:rsidR="00133CAA">
          <w:rPr>
            <w:noProof/>
            <w:webHidden/>
          </w:rPr>
          <w:tab/>
        </w:r>
        <w:r w:rsidR="00133CAA">
          <w:rPr>
            <w:noProof/>
            <w:webHidden/>
          </w:rPr>
          <w:fldChar w:fldCharType="begin"/>
        </w:r>
        <w:r w:rsidR="00133CAA">
          <w:rPr>
            <w:noProof/>
            <w:webHidden/>
          </w:rPr>
          <w:instrText xml:space="preserve"> PAGEREF _Toc95812957 \h </w:instrText>
        </w:r>
        <w:r w:rsidR="00133CAA">
          <w:rPr>
            <w:noProof/>
            <w:webHidden/>
          </w:rPr>
        </w:r>
        <w:r w:rsidR="00133CAA">
          <w:rPr>
            <w:noProof/>
            <w:webHidden/>
          </w:rPr>
          <w:fldChar w:fldCharType="separate"/>
        </w:r>
        <w:r w:rsidR="00133CAA">
          <w:rPr>
            <w:noProof/>
            <w:webHidden/>
          </w:rPr>
          <w:t>18</w:t>
        </w:r>
        <w:r w:rsidR="00133CAA">
          <w:rPr>
            <w:noProof/>
            <w:webHidden/>
          </w:rPr>
          <w:fldChar w:fldCharType="end"/>
        </w:r>
      </w:hyperlink>
    </w:p>
    <w:p w14:paraId="691B7BEB" w14:textId="533E3906" w:rsidR="00133CAA" w:rsidRDefault="006B3A2C">
      <w:pPr>
        <w:pStyle w:val="TableofFigures"/>
        <w:tabs>
          <w:tab w:val="right" w:leader="dot" w:pos="9350"/>
        </w:tabs>
        <w:rPr>
          <w:noProof/>
        </w:rPr>
      </w:pPr>
      <w:hyperlink w:anchor="_Toc95812958" w:history="1">
        <w:r w:rsidR="00133CAA" w:rsidRPr="00523C1B">
          <w:rPr>
            <w:rStyle w:val="Hyperlink"/>
            <w:noProof/>
          </w:rPr>
          <w:t>Figure 27 - Monthly cost comparison between diesel buses and BEBs</w:t>
        </w:r>
        <w:r w:rsidR="00133CAA">
          <w:rPr>
            <w:noProof/>
            <w:webHidden/>
          </w:rPr>
          <w:tab/>
        </w:r>
        <w:r w:rsidR="00133CAA">
          <w:rPr>
            <w:noProof/>
            <w:webHidden/>
          </w:rPr>
          <w:fldChar w:fldCharType="begin"/>
        </w:r>
        <w:r w:rsidR="00133CAA">
          <w:rPr>
            <w:noProof/>
            <w:webHidden/>
          </w:rPr>
          <w:instrText xml:space="preserve"> PAGEREF _Toc95812958 \h </w:instrText>
        </w:r>
        <w:r w:rsidR="00133CAA">
          <w:rPr>
            <w:noProof/>
            <w:webHidden/>
          </w:rPr>
        </w:r>
        <w:r w:rsidR="00133CAA">
          <w:rPr>
            <w:noProof/>
            <w:webHidden/>
          </w:rPr>
          <w:fldChar w:fldCharType="separate"/>
        </w:r>
        <w:r w:rsidR="00133CAA">
          <w:rPr>
            <w:noProof/>
            <w:webHidden/>
          </w:rPr>
          <w:t>19</w:t>
        </w:r>
        <w:r w:rsidR="00133CAA">
          <w:rPr>
            <w:noProof/>
            <w:webHidden/>
          </w:rPr>
          <w:fldChar w:fldCharType="end"/>
        </w:r>
      </w:hyperlink>
    </w:p>
    <w:p w14:paraId="5E6DE765" w14:textId="1FE37D4E" w:rsidR="00133CAA" w:rsidRDefault="006B3A2C">
      <w:pPr>
        <w:pStyle w:val="TableofFigures"/>
        <w:tabs>
          <w:tab w:val="right" w:leader="dot" w:pos="9350"/>
        </w:tabs>
        <w:rPr>
          <w:noProof/>
        </w:rPr>
      </w:pPr>
      <w:hyperlink w:anchor="_Toc95812959" w:history="1">
        <w:r w:rsidR="00133CAA" w:rsidRPr="00523C1B">
          <w:rPr>
            <w:rStyle w:val="Hyperlink"/>
            <w:noProof/>
          </w:rPr>
          <w:t>Figure 28 - Icon set</w:t>
        </w:r>
        <w:r w:rsidR="00133CAA">
          <w:rPr>
            <w:noProof/>
            <w:webHidden/>
          </w:rPr>
          <w:tab/>
        </w:r>
        <w:r w:rsidR="00133CAA">
          <w:rPr>
            <w:noProof/>
            <w:webHidden/>
          </w:rPr>
          <w:fldChar w:fldCharType="begin"/>
        </w:r>
        <w:r w:rsidR="00133CAA">
          <w:rPr>
            <w:noProof/>
            <w:webHidden/>
          </w:rPr>
          <w:instrText xml:space="preserve"> PAGEREF _Toc95812959 \h </w:instrText>
        </w:r>
        <w:r w:rsidR="00133CAA">
          <w:rPr>
            <w:noProof/>
            <w:webHidden/>
          </w:rPr>
        </w:r>
        <w:r w:rsidR="00133CAA">
          <w:rPr>
            <w:noProof/>
            <w:webHidden/>
          </w:rPr>
          <w:fldChar w:fldCharType="separate"/>
        </w:r>
        <w:r w:rsidR="00133CAA">
          <w:rPr>
            <w:noProof/>
            <w:webHidden/>
          </w:rPr>
          <w:t>19</w:t>
        </w:r>
        <w:r w:rsidR="00133CAA">
          <w:rPr>
            <w:noProof/>
            <w:webHidden/>
          </w:rPr>
          <w:fldChar w:fldCharType="end"/>
        </w:r>
      </w:hyperlink>
    </w:p>
    <w:p w14:paraId="395305A7" w14:textId="5A46A81B" w:rsidR="00133CAA" w:rsidRDefault="006B3A2C">
      <w:pPr>
        <w:pStyle w:val="TableofFigures"/>
        <w:tabs>
          <w:tab w:val="right" w:leader="dot" w:pos="9350"/>
        </w:tabs>
        <w:rPr>
          <w:noProof/>
        </w:rPr>
      </w:pPr>
      <w:hyperlink w:anchor="_Toc95812960" w:history="1">
        <w:r w:rsidR="00133CAA" w:rsidRPr="00523C1B">
          <w:rPr>
            <w:rStyle w:val="Hyperlink"/>
            <w:noProof/>
          </w:rPr>
          <w:t>Figure 29 - The About page</w:t>
        </w:r>
        <w:r w:rsidR="00133CAA">
          <w:rPr>
            <w:noProof/>
            <w:webHidden/>
          </w:rPr>
          <w:tab/>
        </w:r>
        <w:r w:rsidR="00133CAA">
          <w:rPr>
            <w:noProof/>
            <w:webHidden/>
          </w:rPr>
          <w:fldChar w:fldCharType="begin"/>
        </w:r>
        <w:r w:rsidR="00133CAA">
          <w:rPr>
            <w:noProof/>
            <w:webHidden/>
          </w:rPr>
          <w:instrText xml:space="preserve"> PAGEREF _Toc95812960 \h </w:instrText>
        </w:r>
        <w:r w:rsidR="00133CAA">
          <w:rPr>
            <w:noProof/>
            <w:webHidden/>
          </w:rPr>
        </w:r>
        <w:r w:rsidR="00133CAA">
          <w:rPr>
            <w:noProof/>
            <w:webHidden/>
          </w:rPr>
          <w:fldChar w:fldCharType="separate"/>
        </w:r>
        <w:r w:rsidR="00133CAA">
          <w:rPr>
            <w:noProof/>
            <w:webHidden/>
          </w:rPr>
          <w:t>20</w:t>
        </w:r>
        <w:r w:rsidR="00133CAA">
          <w:rPr>
            <w:noProof/>
            <w:webHidden/>
          </w:rPr>
          <w:fldChar w:fldCharType="end"/>
        </w:r>
      </w:hyperlink>
    </w:p>
    <w:p w14:paraId="410CAA17" w14:textId="544266C0" w:rsidR="00133CAA" w:rsidRDefault="006B3A2C">
      <w:pPr>
        <w:pStyle w:val="TableofFigures"/>
        <w:tabs>
          <w:tab w:val="right" w:leader="dot" w:pos="9350"/>
        </w:tabs>
        <w:rPr>
          <w:noProof/>
        </w:rPr>
      </w:pPr>
      <w:hyperlink w:anchor="_Toc95812961" w:history="1">
        <w:r w:rsidR="00133CAA" w:rsidRPr="00523C1B">
          <w:rPr>
            <w:rStyle w:val="Hyperlink"/>
            <w:noProof/>
          </w:rPr>
          <w:t>Figure 30 - The Contact page</w:t>
        </w:r>
        <w:r w:rsidR="00133CAA">
          <w:rPr>
            <w:noProof/>
            <w:webHidden/>
          </w:rPr>
          <w:tab/>
        </w:r>
        <w:r w:rsidR="00133CAA">
          <w:rPr>
            <w:noProof/>
            <w:webHidden/>
          </w:rPr>
          <w:fldChar w:fldCharType="begin"/>
        </w:r>
        <w:r w:rsidR="00133CAA">
          <w:rPr>
            <w:noProof/>
            <w:webHidden/>
          </w:rPr>
          <w:instrText xml:space="preserve"> PAGEREF _Toc95812961 \h </w:instrText>
        </w:r>
        <w:r w:rsidR="00133CAA">
          <w:rPr>
            <w:noProof/>
            <w:webHidden/>
          </w:rPr>
        </w:r>
        <w:r w:rsidR="00133CAA">
          <w:rPr>
            <w:noProof/>
            <w:webHidden/>
          </w:rPr>
          <w:fldChar w:fldCharType="separate"/>
        </w:r>
        <w:r w:rsidR="00133CAA">
          <w:rPr>
            <w:noProof/>
            <w:webHidden/>
          </w:rPr>
          <w:t>21</w:t>
        </w:r>
        <w:r w:rsidR="00133CAA">
          <w:rPr>
            <w:noProof/>
            <w:webHidden/>
          </w:rPr>
          <w:fldChar w:fldCharType="end"/>
        </w:r>
      </w:hyperlink>
    </w:p>
    <w:p w14:paraId="1DE606B4" w14:textId="34D0E1AB" w:rsidR="00133CAA" w:rsidRDefault="006B3A2C">
      <w:pPr>
        <w:pStyle w:val="TableofFigures"/>
        <w:tabs>
          <w:tab w:val="right" w:leader="dot" w:pos="9350"/>
        </w:tabs>
        <w:rPr>
          <w:noProof/>
        </w:rPr>
      </w:pPr>
      <w:hyperlink w:anchor="_Toc95812962" w:history="1">
        <w:r w:rsidR="00133CAA" w:rsidRPr="00523C1B">
          <w:rPr>
            <w:rStyle w:val="Hyperlink"/>
            <w:noProof/>
          </w:rPr>
          <w:t>Figure 31 - Mapbox libraries</w:t>
        </w:r>
        <w:r w:rsidR="00133CAA">
          <w:rPr>
            <w:noProof/>
            <w:webHidden/>
          </w:rPr>
          <w:tab/>
        </w:r>
        <w:r w:rsidR="00133CAA">
          <w:rPr>
            <w:noProof/>
            <w:webHidden/>
          </w:rPr>
          <w:fldChar w:fldCharType="begin"/>
        </w:r>
        <w:r w:rsidR="00133CAA">
          <w:rPr>
            <w:noProof/>
            <w:webHidden/>
          </w:rPr>
          <w:instrText xml:space="preserve"> PAGEREF _Toc95812962 \h </w:instrText>
        </w:r>
        <w:r w:rsidR="00133CAA">
          <w:rPr>
            <w:noProof/>
            <w:webHidden/>
          </w:rPr>
        </w:r>
        <w:r w:rsidR="00133CAA">
          <w:rPr>
            <w:noProof/>
            <w:webHidden/>
          </w:rPr>
          <w:fldChar w:fldCharType="separate"/>
        </w:r>
        <w:r w:rsidR="00133CAA">
          <w:rPr>
            <w:noProof/>
            <w:webHidden/>
          </w:rPr>
          <w:t>22</w:t>
        </w:r>
        <w:r w:rsidR="00133CAA">
          <w:rPr>
            <w:noProof/>
            <w:webHidden/>
          </w:rPr>
          <w:fldChar w:fldCharType="end"/>
        </w:r>
      </w:hyperlink>
    </w:p>
    <w:p w14:paraId="1C9BF2C5" w14:textId="4B6A98B5" w:rsidR="00133CAA" w:rsidRDefault="006B3A2C">
      <w:pPr>
        <w:pStyle w:val="TableofFigures"/>
        <w:tabs>
          <w:tab w:val="right" w:leader="dot" w:pos="9350"/>
        </w:tabs>
        <w:rPr>
          <w:noProof/>
        </w:rPr>
      </w:pPr>
      <w:hyperlink w:anchor="_Toc95812963" w:history="1">
        <w:r w:rsidR="00133CAA" w:rsidRPr="00523C1B">
          <w:rPr>
            <w:rStyle w:val="Hyperlink"/>
            <w:noProof/>
          </w:rPr>
          <w:t>Figure 32 - Add maps to HTML</w:t>
        </w:r>
        <w:r w:rsidR="00133CAA">
          <w:rPr>
            <w:noProof/>
            <w:webHidden/>
          </w:rPr>
          <w:tab/>
        </w:r>
        <w:r w:rsidR="00133CAA">
          <w:rPr>
            <w:noProof/>
            <w:webHidden/>
          </w:rPr>
          <w:fldChar w:fldCharType="begin"/>
        </w:r>
        <w:r w:rsidR="00133CAA">
          <w:rPr>
            <w:noProof/>
            <w:webHidden/>
          </w:rPr>
          <w:instrText xml:space="preserve"> PAGEREF _Toc95812963 \h </w:instrText>
        </w:r>
        <w:r w:rsidR="00133CAA">
          <w:rPr>
            <w:noProof/>
            <w:webHidden/>
          </w:rPr>
        </w:r>
        <w:r w:rsidR="00133CAA">
          <w:rPr>
            <w:noProof/>
            <w:webHidden/>
          </w:rPr>
          <w:fldChar w:fldCharType="separate"/>
        </w:r>
        <w:r w:rsidR="00133CAA">
          <w:rPr>
            <w:noProof/>
            <w:webHidden/>
          </w:rPr>
          <w:t>22</w:t>
        </w:r>
        <w:r w:rsidR="00133CAA">
          <w:rPr>
            <w:noProof/>
            <w:webHidden/>
          </w:rPr>
          <w:fldChar w:fldCharType="end"/>
        </w:r>
      </w:hyperlink>
    </w:p>
    <w:p w14:paraId="25BD3F11" w14:textId="396A3995" w:rsidR="00133CAA" w:rsidRDefault="006B3A2C">
      <w:pPr>
        <w:pStyle w:val="TableofFigures"/>
        <w:tabs>
          <w:tab w:val="right" w:leader="dot" w:pos="9350"/>
        </w:tabs>
        <w:rPr>
          <w:noProof/>
        </w:rPr>
      </w:pPr>
      <w:hyperlink w:anchor="_Toc95812964" w:history="1">
        <w:r w:rsidR="00133CAA" w:rsidRPr="00523C1B">
          <w:rPr>
            <w:rStyle w:val="Hyperlink"/>
            <w:noProof/>
          </w:rPr>
          <w:t>Figure 33 - Add any map related functions under map.on ('load', function(){})</w:t>
        </w:r>
        <w:r w:rsidR="00133CAA">
          <w:rPr>
            <w:noProof/>
            <w:webHidden/>
          </w:rPr>
          <w:tab/>
        </w:r>
        <w:r w:rsidR="00133CAA">
          <w:rPr>
            <w:noProof/>
            <w:webHidden/>
          </w:rPr>
          <w:fldChar w:fldCharType="begin"/>
        </w:r>
        <w:r w:rsidR="00133CAA">
          <w:rPr>
            <w:noProof/>
            <w:webHidden/>
          </w:rPr>
          <w:instrText xml:space="preserve"> PAGEREF _Toc95812964 \h </w:instrText>
        </w:r>
        <w:r w:rsidR="00133CAA">
          <w:rPr>
            <w:noProof/>
            <w:webHidden/>
          </w:rPr>
        </w:r>
        <w:r w:rsidR="00133CAA">
          <w:rPr>
            <w:noProof/>
            <w:webHidden/>
          </w:rPr>
          <w:fldChar w:fldCharType="separate"/>
        </w:r>
        <w:r w:rsidR="00133CAA">
          <w:rPr>
            <w:noProof/>
            <w:webHidden/>
          </w:rPr>
          <w:t>22</w:t>
        </w:r>
        <w:r w:rsidR="00133CAA">
          <w:rPr>
            <w:noProof/>
            <w:webHidden/>
          </w:rPr>
          <w:fldChar w:fldCharType="end"/>
        </w:r>
      </w:hyperlink>
    </w:p>
    <w:p w14:paraId="68293E4C" w14:textId="27C55DF2" w:rsidR="00133CAA" w:rsidRDefault="006B3A2C">
      <w:pPr>
        <w:pStyle w:val="TableofFigures"/>
        <w:tabs>
          <w:tab w:val="right" w:leader="dot" w:pos="9350"/>
        </w:tabs>
        <w:rPr>
          <w:noProof/>
        </w:rPr>
      </w:pPr>
      <w:hyperlink w:anchor="_Toc95812965" w:history="1">
        <w:r w:rsidR="00133CAA" w:rsidRPr="00523C1B">
          <w:rPr>
            <w:rStyle w:val="Hyperlink"/>
            <w:noProof/>
          </w:rPr>
          <w:t>Figure 34 - How to embed a graph from Observable</w:t>
        </w:r>
        <w:r w:rsidR="00133CAA">
          <w:rPr>
            <w:noProof/>
            <w:webHidden/>
          </w:rPr>
          <w:tab/>
        </w:r>
        <w:r w:rsidR="00133CAA">
          <w:rPr>
            <w:noProof/>
            <w:webHidden/>
          </w:rPr>
          <w:fldChar w:fldCharType="begin"/>
        </w:r>
        <w:r w:rsidR="00133CAA">
          <w:rPr>
            <w:noProof/>
            <w:webHidden/>
          </w:rPr>
          <w:instrText xml:space="preserve"> PAGEREF _Toc95812965 \h </w:instrText>
        </w:r>
        <w:r w:rsidR="00133CAA">
          <w:rPr>
            <w:noProof/>
            <w:webHidden/>
          </w:rPr>
        </w:r>
        <w:r w:rsidR="00133CAA">
          <w:rPr>
            <w:noProof/>
            <w:webHidden/>
          </w:rPr>
          <w:fldChar w:fldCharType="separate"/>
        </w:r>
        <w:r w:rsidR="00133CAA">
          <w:rPr>
            <w:noProof/>
            <w:webHidden/>
          </w:rPr>
          <w:t>23</w:t>
        </w:r>
        <w:r w:rsidR="00133CAA">
          <w:rPr>
            <w:noProof/>
            <w:webHidden/>
          </w:rPr>
          <w:fldChar w:fldCharType="end"/>
        </w:r>
      </w:hyperlink>
    </w:p>
    <w:p w14:paraId="1147E29F" w14:textId="3FC6FB0C" w:rsidR="00133CAA" w:rsidRDefault="006B3A2C">
      <w:pPr>
        <w:pStyle w:val="TableofFigures"/>
        <w:tabs>
          <w:tab w:val="right" w:leader="dot" w:pos="9350"/>
        </w:tabs>
        <w:rPr>
          <w:noProof/>
        </w:rPr>
      </w:pPr>
      <w:hyperlink w:anchor="_Toc95812966" w:history="1">
        <w:r w:rsidR="00133CAA" w:rsidRPr="00523C1B">
          <w:rPr>
            <w:rStyle w:val="Hyperlink"/>
            <w:noProof/>
          </w:rPr>
          <w:t>Figure 35 - Fork the notebook to start editing</w:t>
        </w:r>
        <w:r w:rsidR="00133CAA">
          <w:rPr>
            <w:noProof/>
            <w:webHidden/>
          </w:rPr>
          <w:tab/>
        </w:r>
        <w:r w:rsidR="00133CAA">
          <w:rPr>
            <w:noProof/>
            <w:webHidden/>
          </w:rPr>
          <w:fldChar w:fldCharType="begin"/>
        </w:r>
        <w:r w:rsidR="00133CAA">
          <w:rPr>
            <w:noProof/>
            <w:webHidden/>
          </w:rPr>
          <w:instrText xml:space="preserve"> PAGEREF _Toc95812966 \h </w:instrText>
        </w:r>
        <w:r w:rsidR="00133CAA">
          <w:rPr>
            <w:noProof/>
            <w:webHidden/>
          </w:rPr>
        </w:r>
        <w:r w:rsidR="00133CAA">
          <w:rPr>
            <w:noProof/>
            <w:webHidden/>
          </w:rPr>
          <w:fldChar w:fldCharType="separate"/>
        </w:r>
        <w:r w:rsidR="00133CAA">
          <w:rPr>
            <w:noProof/>
            <w:webHidden/>
          </w:rPr>
          <w:t>24</w:t>
        </w:r>
        <w:r w:rsidR="00133CAA">
          <w:rPr>
            <w:noProof/>
            <w:webHidden/>
          </w:rPr>
          <w:fldChar w:fldCharType="end"/>
        </w:r>
      </w:hyperlink>
    </w:p>
    <w:p w14:paraId="0DCDAEA7" w14:textId="0654712A" w:rsidR="00133CAA" w:rsidRDefault="006B3A2C">
      <w:pPr>
        <w:pStyle w:val="TableofFigures"/>
        <w:tabs>
          <w:tab w:val="right" w:leader="dot" w:pos="9350"/>
        </w:tabs>
        <w:rPr>
          <w:noProof/>
        </w:rPr>
      </w:pPr>
      <w:hyperlink w:anchor="_Toc95812967" w:history="1">
        <w:r w:rsidR="00133CAA" w:rsidRPr="00523C1B">
          <w:rPr>
            <w:rStyle w:val="Hyperlink"/>
            <w:noProof/>
          </w:rPr>
          <w:t>Figure 36 - Replace the data</w:t>
        </w:r>
        <w:r w:rsidR="00133CAA">
          <w:rPr>
            <w:noProof/>
            <w:webHidden/>
          </w:rPr>
          <w:tab/>
        </w:r>
        <w:r w:rsidR="00133CAA">
          <w:rPr>
            <w:noProof/>
            <w:webHidden/>
          </w:rPr>
          <w:fldChar w:fldCharType="begin"/>
        </w:r>
        <w:r w:rsidR="00133CAA">
          <w:rPr>
            <w:noProof/>
            <w:webHidden/>
          </w:rPr>
          <w:instrText xml:space="preserve"> PAGEREF _Toc95812967 \h </w:instrText>
        </w:r>
        <w:r w:rsidR="00133CAA">
          <w:rPr>
            <w:noProof/>
            <w:webHidden/>
          </w:rPr>
        </w:r>
        <w:r w:rsidR="00133CAA">
          <w:rPr>
            <w:noProof/>
            <w:webHidden/>
          </w:rPr>
          <w:fldChar w:fldCharType="separate"/>
        </w:r>
        <w:r w:rsidR="00133CAA">
          <w:rPr>
            <w:noProof/>
            <w:webHidden/>
          </w:rPr>
          <w:t>24</w:t>
        </w:r>
        <w:r w:rsidR="00133CAA">
          <w:rPr>
            <w:noProof/>
            <w:webHidden/>
          </w:rPr>
          <w:fldChar w:fldCharType="end"/>
        </w:r>
      </w:hyperlink>
    </w:p>
    <w:p w14:paraId="26B1FBAF" w14:textId="4DC221AE" w:rsidR="00133CAA" w:rsidRDefault="006B3A2C">
      <w:pPr>
        <w:pStyle w:val="TableofFigures"/>
        <w:tabs>
          <w:tab w:val="right" w:leader="dot" w:pos="9350"/>
        </w:tabs>
        <w:rPr>
          <w:noProof/>
        </w:rPr>
      </w:pPr>
      <w:hyperlink w:anchor="_Toc95812968" w:history="1">
        <w:r w:rsidR="00133CAA" w:rsidRPr="00523C1B">
          <w:rPr>
            <w:rStyle w:val="Hyperlink"/>
            <w:noProof/>
          </w:rPr>
          <w:t>Figure 37 - Asset overview in Excel spreadsheet</w:t>
        </w:r>
        <w:r w:rsidR="00133CAA">
          <w:rPr>
            <w:noProof/>
            <w:webHidden/>
          </w:rPr>
          <w:tab/>
        </w:r>
        <w:r w:rsidR="00133CAA">
          <w:rPr>
            <w:noProof/>
            <w:webHidden/>
          </w:rPr>
          <w:fldChar w:fldCharType="begin"/>
        </w:r>
        <w:r w:rsidR="00133CAA">
          <w:rPr>
            <w:noProof/>
            <w:webHidden/>
          </w:rPr>
          <w:instrText xml:space="preserve"> PAGEREF _Toc95812968 \h </w:instrText>
        </w:r>
        <w:r w:rsidR="00133CAA">
          <w:rPr>
            <w:noProof/>
            <w:webHidden/>
          </w:rPr>
        </w:r>
        <w:r w:rsidR="00133CAA">
          <w:rPr>
            <w:noProof/>
            <w:webHidden/>
          </w:rPr>
          <w:fldChar w:fldCharType="separate"/>
        </w:r>
        <w:r w:rsidR="00133CAA">
          <w:rPr>
            <w:noProof/>
            <w:webHidden/>
          </w:rPr>
          <w:t>25</w:t>
        </w:r>
        <w:r w:rsidR="00133CAA">
          <w:rPr>
            <w:noProof/>
            <w:webHidden/>
          </w:rPr>
          <w:fldChar w:fldCharType="end"/>
        </w:r>
      </w:hyperlink>
    </w:p>
    <w:p w14:paraId="15113933" w14:textId="353135DB" w:rsidR="00133CAA" w:rsidRDefault="006B3A2C">
      <w:pPr>
        <w:pStyle w:val="TableofFigures"/>
        <w:tabs>
          <w:tab w:val="right" w:leader="dot" w:pos="9350"/>
        </w:tabs>
        <w:rPr>
          <w:noProof/>
        </w:rPr>
      </w:pPr>
      <w:hyperlink w:anchor="_Toc95812969" w:history="1">
        <w:r w:rsidR="00133CAA" w:rsidRPr="00523C1B">
          <w:rPr>
            <w:rStyle w:val="Hyperlink"/>
            <w:noProof/>
          </w:rPr>
          <w:t>Figure 38 – Github package</w:t>
        </w:r>
        <w:r w:rsidR="00133CAA">
          <w:rPr>
            <w:noProof/>
            <w:webHidden/>
          </w:rPr>
          <w:tab/>
        </w:r>
        <w:r w:rsidR="00133CAA">
          <w:rPr>
            <w:noProof/>
            <w:webHidden/>
          </w:rPr>
          <w:fldChar w:fldCharType="begin"/>
        </w:r>
        <w:r w:rsidR="00133CAA">
          <w:rPr>
            <w:noProof/>
            <w:webHidden/>
          </w:rPr>
          <w:instrText xml:space="preserve"> PAGEREF _Toc95812969 \h </w:instrText>
        </w:r>
        <w:r w:rsidR="00133CAA">
          <w:rPr>
            <w:noProof/>
            <w:webHidden/>
          </w:rPr>
        </w:r>
        <w:r w:rsidR="00133CAA">
          <w:rPr>
            <w:noProof/>
            <w:webHidden/>
          </w:rPr>
          <w:fldChar w:fldCharType="separate"/>
        </w:r>
        <w:r w:rsidR="00133CAA">
          <w:rPr>
            <w:noProof/>
            <w:webHidden/>
          </w:rPr>
          <w:t>26</w:t>
        </w:r>
        <w:r w:rsidR="00133CAA">
          <w:rPr>
            <w:noProof/>
            <w:webHidden/>
          </w:rPr>
          <w:fldChar w:fldCharType="end"/>
        </w:r>
      </w:hyperlink>
    </w:p>
    <w:p w14:paraId="50CC1E16" w14:textId="65FFF206" w:rsidR="00133CAA" w:rsidRDefault="006B3A2C">
      <w:pPr>
        <w:pStyle w:val="TableofFigures"/>
        <w:tabs>
          <w:tab w:val="right" w:leader="dot" w:pos="9350"/>
        </w:tabs>
        <w:rPr>
          <w:noProof/>
        </w:rPr>
      </w:pPr>
      <w:hyperlink w:anchor="_Toc95812970" w:history="1">
        <w:r w:rsidR="00133CAA" w:rsidRPr="00523C1B">
          <w:rPr>
            <w:rStyle w:val="Hyperlink"/>
            <w:noProof/>
          </w:rPr>
          <w:t>Figure 39 – GoFullPage extension on Google Chrome</w:t>
        </w:r>
        <w:r w:rsidR="00133CAA">
          <w:rPr>
            <w:noProof/>
            <w:webHidden/>
          </w:rPr>
          <w:tab/>
        </w:r>
        <w:r w:rsidR="00133CAA">
          <w:rPr>
            <w:noProof/>
            <w:webHidden/>
          </w:rPr>
          <w:fldChar w:fldCharType="begin"/>
        </w:r>
        <w:r w:rsidR="00133CAA">
          <w:rPr>
            <w:noProof/>
            <w:webHidden/>
          </w:rPr>
          <w:instrText xml:space="preserve"> PAGEREF _Toc95812970 \h </w:instrText>
        </w:r>
        <w:r w:rsidR="00133CAA">
          <w:rPr>
            <w:noProof/>
            <w:webHidden/>
          </w:rPr>
        </w:r>
        <w:r w:rsidR="00133CAA">
          <w:rPr>
            <w:noProof/>
            <w:webHidden/>
          </w:rPr>
          <w:fldChar w:fldCharType="separate"/>
        </w:r>
        <w:r w:rsidR="00133CAA">
          <w:rPr>
            <w:noProof/>
            <w:webHidden/>
          </w:rPr>
          <w:t>27</w:t>
        </w:r>
        <w:r w:rsidR="00133CAA">
          <w:rPr>
            <w:noProof/>
            <w:webHidden/>
          </w:rPr>
          <w:fldChar w:fldCharType="end"/>
        </w:r>
      </w:hyperlink>
    </w:p>
    <w:p w14:paraId="41AB138D" w14:textId="4C91D6BE" w:rsidR="00133CAA" w:rsidRDefault="006B3A2C">
      <w:pPr>
        <w:pStyle w:val="TableofFigures"/>
        <w:tabs>
          <w:tab w:val="right" w:leader="dot" w:pos="9350"/>
        </w:tabs>
        <w:rPr>
          <w:noProof/>
        </w:rPr>
      </w:pPr>
      <w:hyperlink w:anchor="_Toc95812971" w:history="1">
        <w:r w:rsidR="00133CAA" w:rsidRPr="00523C1B">
          <w:rPr>
            <w:rStyle w:val="Hyperlink"/>
            <w:noProof/>
          </w:rPr>
          <w:t>Figure 40 – Examples of GoFullPage captures</w:t>
        </w:r>
        <w:r w:rsidR="00133CAA">
          <w:rPr>
            <w:noProof/>
            <w:webHidden/>
          </w:rPr>
          <w:tab/>
        </w:r>
        <w:r w:rsidR="00133CAA">
          <w:rPr>
            <w:noProof/>
            <w:webHidden/>
          </w:rPr>
          <w:fldChar w:fldCharType="begin"/>
        </w:r>
        <w:r w:rsidR="00133CAA">
          <w:rPr>
            <w:noProof/>
            <w:webHidden/>
          </w:rPr>
          <w:instrText xml:space="preserve"> PAGEREF _Toc95812971 \h </w:instrText>
        </w:r>
        <w:r w:rsidR="00133CAA">
          <w:rPr>
            <w:noProof/>
            <w:webHidden/>
          </w:rPr>
        </w:r>
        <w:r w:rsidR="00133CAA">
          <w:rPr>
            <w:noProof/>
            <w:webHidden/>
          </w:rPr>
          <w:fldChar w:fldCharType="separate"/>
        </w:r>
        <w:r w:rsidR="00133CAA">
          <w:rPr>
            <w:noProof/>
            <w:webHidden/>
          </w:rPr>
          <w:t>28</w:t>
        </w:r>
        <w:r w:rsidR="00133CAA">
          <w:rPr>
            <w:noProof/>
            <w:webHidden/>
          </w:rPr>
          <w:fldChar w:fldCharType="end"/>
        </w:r>
      </w:hyperlink>
    </w:p>
    <w:p w14:paraId="1B677893" w14:textId="413648C4" w:rsidR="004420A0" w:rsidRDefault="004420A0">
      <w:pPr>
        <w:rPr>
          <w:rFonts w:ascii="Calibri" w:hAnsi="Calibri" w:cs="Calibri"/>
        </w:rPr>
      </w:pPr>
      <w:r>
        <w:rPr>
          <w:rFonts w:ascii="Calibri" w:hAnsi="Calibri" w:cs="Calibri"/>
        </w:rPr>
        <w:fldChar w:fldCharType="end"/>
      </w:r>
    </w:p>
    <w:p w14:paraId="4D19906E" w14:textId="389D585B" w:rsidR="00B9500C" w:rsidRDefault="00B9500C">
      <w:pPr>
        <w:rPr>
          <w:rFonts w:ascii="Calibri" w:eastAsiaTheme="majorEastAsia" w:hAnsi="Calibri" w:cs="Calibri"/>
          <w:b/>
          <w:bCs/>
          <w:color w:val="2F5496" w:themeColor="accent1" w:themeShade="BF"/>
          <w:sz w:val="26"/>
          <w:szCs w:val="26"/>
        </w:rPr>
      </w:pPr>
      <w:bookmarkStart w:id="30" w:name="_Toc88555530"/>
    </w:p>
    <w:p w14:paraId="01BEC704" w14:textId="77777777" w:rsidR="00133CAA" w:rsidRDefault="00133CAA">
      <w:pPr>
        <w:rPr>
          <w:ins w:id="31" w:author="Grace Yuan" w:date="2022-02-15T10:22:00Z"/>
          <w:rFonts w:asciiTheme="majorHAnsi" w:eastAsiaTheme="majorEastAsia" w:hAnsiTheme="majorHAnsi" w:cstheme="majorBidi"/>
          <w:b/>
          <w:bCs/>
          <w:color w:val="2F5496" w:themeColor="accent1" w:themeShade="BF"/>
          <w:sz w:val="32"/>
          <w:szCs w:val="32"/>
        </w:rPr>
      </w:pPr>
      <w:bookmarkStart w:id="32" w:name="_Toc95650213"/>
      <w:bookmarkEnd w:id="30"/>
      <w:ins w:id="33" w:author="Grace Yuan" w:date="2022-02-15T10:22:00Z">
        <w:r>
          <w:br w:type="page"/>
        </w:r>
      </w:ins>
    </w:p>
    <w:p w14:paraId="294DD6CB" w14:textId="69C9E764" w:rsidR="003476AB" w:rsidRPr="003B6E61" w:rsidRDefault="003B6E61" w:rsidP="004A0AAE">
      <w:pPr>
        <w:pStyle w:val="Heading1"/>
      </w:pPr>
      <w:r w:rsidRPr="003B6E61">
        <w:lastRenderedPageBreak/>
        <w:t>Page Structure</w:t>
      </w:r>
      <w:bookmarkEnd w:id="32"/>
    </w:p>
    <w:p w14:paraId="52E58988" w14:textId="2FE423E3" w:rsidR="003476AB" w:rsidRDefault="003476AB">
      <w:pPr>
        <w:rPr>
          <w:rFonts w:ascii="Calibri" w:hAnsi="Calibri" w:cs="Calibri"/>
        </w:rPr>
      </w:pPr>
      <w:r>
        <w:rPr>
          <w:rFonts w:ascii="Calibri" w:hAnsi="Calibri" w:cs="Calibri"/>
        </w:rPr>
        <w:t xml:space="preserve">The Nav Menu consists of </w:t>
      </w:r>
      <w:r w:rsidR="0003211B">
        <w:rPr>
          <w:rFonts w:ascii="Calibri" w:hAnsi="Calibri" w:cs="Calibri"/>
        </w:rPr>
        <w:t>7</w:t>
      </w:r>
      <w:r>
        <w:rPr>
          <w:rFonts w:ascii="Calibri" w:hAnsi="Calibri" w:cs="Calibri"/>
        </w:rPr>
        <w:t xml:space="preserve"> items:</w:t>
      </w:r>
    </w:p>
    <w:p w14:paraId="5E419899" w14:textId="77777777" w:rsidR="009E643A" w:rsidRDefault="009E643A" w:rsidP="00005090"/>
    <w:p w14:paraId="1C139F92" w14:textId="3B360B89" w:rsidR="003476AB" w:rsidRPr="003476AB" w:rsidRDefault="003476AB" w:rsidP="00005090">
      <w:bookmarkStart w:id="34" w:name="_Toc88555531"/>
      <w:r w:rsidRPr="003476AB">
        <w:t>1. Cities</w:t>
      </w:r>
      <w:bookmarkEnd w:id="34"/>
    </w:p>
    <w:p w14:paraId="61307727" w14:textId="3BBC2949" w:rsidR="003476AB" w:rsidRDefault="003476AB" w:rsidP="00005090">
      <w:r>
        <w:t xml:space="preserve">Also known as the landing page. This page will host a national map with all the CUTRIC </w:t>
      </w:r>
      <w:ins w:id="35" w:author="Bowes, Jeremy" w:date="2022-02-11T13:33:00Z">
        <w:r w:rsidR="00784259">
          <w:t xml:space="preserve">member </w:t>
        </w:r>
      </w:ins>
      <w:r>
        <w:t xml:space="preserve">cities </w:t>
      </w:r>
      <w:ins w:id="36" w:author="Bowes, Jeremy" w:date="2022-02-11T13:33:00Z">
        <w:r w:rsidR="00784259">
          <w:t>from which the user can</w:t>
        </w:r>
      </w:ins>
      <w:r>
        <w:t xml:space="preserve"> choose. </w:t>
      </w:r>
      <w:ins w:id="37" w:author="Bowes, Jeremy" w:date="2022-02-11T13:34:00Z">
        <w:r w:rsidR="00784259">
          <w:t>The u</w:t>
        </w:r>
      </w:ins>
      <w:r w:rsidR="00136E49">
        <w:t>ser</w:t>
      </w:r>
      <w:r>
        <w:t xml:space="preserve"> can always go back to the landing page to explore a different city.</w:t>
      </w:r>
    </w:p>
    <w:p w14:paraId="37A6B3A2" w14:textId="77777777" w:rsidR="009E643A" w:rsidRPr="003476AB" w:rsidRDefault="009E643A" w:rsidP="00005090"/>
    <w:p w14:paraId="6B518EF6" w14:textId="74F41628" w:rsidR="003476AB" w:rsidRDefault="003476AB" w:rsidP="00005090">
      <w:bookmarkStart w:id="38" w:name="_Toc88555532"/>
      <w:r>
        <w:t>2. Simulation Results</w:t>
      </w:r>
      <w:bookmarkEnd w:id="38"/>
    </w:p>
    <w:p w14:paraId="139FCFD0" w14:textId="56B28DA5" w:rsidR="003476AB" w:rsidRDefault="003476AB" w:rsidP="00005090">
      <w:r>
        <w:t>This page will host all the on-map visualizations with simulation results for range analysis.</w:t>
      </w:r>
    </w:p>
    <w:p w14:paraId="1AF0D34D" w14:textId="77777777" w:rsidR="009E643A" w:rsidRDefault="009E643A" w:rsidP="00005090"/>
    <w:p w14:paraId="2FD59ABA" w14:textId="7FAC2B73" w:rsidR="00991105" w:rsidRDefault="00991105" w:rsidP="00005090">
      <w:r>
        <w:t>3</w:t>
      </w:r>
      <w:r w:rsidRPr="00991105">
        <w:t>. Charging Results</w:t>
      </w:r>
    </w:p>
    <w:p w14:paraId="0B0BDFEE" w14:textId="0829CF67" w:rsidR="00991105" w:rsidRDefault="00991105" w:rsidP="00005090">
      <w:r>
        <w:t xml:space="preserve">This page will host all the </w:t>
      </w:r>
      <w:r w:rsidR="0003211B">
        <w:t xml:space="preserve">standalone graphs related to charging, recovery time, and energy consumption </w:t>
      </w:r>
      <w:ins w:id="39" w:author="Bowes, Jeremy" w:date="2022-02-11T13:35:00Z">
        <w:r w:rsidR="0044785A">
          <w:t xml:space="preserve">outlined with </w:t>
        </w:r>
      </w:ins>
      <w:r w:rsidR="0003211B">
        <w:t>charging</w:t>
      </w:r>
      <w:ins w:id="40" w:author="Bowes, Jeremy" w:date="2022-02-11T13:35:00Z">
        <w:r w:rsidR="0044785A">
          <w:t xml:space="preserve"> metrics</w:t>
        </w:r>
      </w:ins>
      <w:r>
        <w:t>.</w:t>
      </w:r>
    </w:p>
    <w:p w14:paraId="0D2B7204" w14:textId="77777777" w:rsidR="009E643A" w:rsidRPr="003476AB" w:rsidRDefault="009E643A" w:rsidP="00005090"/>
    <w:p w14:paraId="6C4D5C97" w14:textId="7AF8A3AF" w:rsidR="003476AB" w:rsidRDefault="00991105" w:rsidP="00005090">
      <w:bookmarkStart w:id="41" w:name="_Toc88555533"/>
      <w:r>
        <w:t>4</w:t>
      </w:r>
      <w:r w:rsidR="003476AB">
        <w:t>. GHG Emissions Analysis</w:t>
      </w:r>
      <w:bookmarkEnd w:id="41"/>
    </w:p>
    <w:p w14:paraId="358BF27E" w14:textId="22882C97" w:rsidR="003476AB" w:rsidRDefault="003476AB" w:rsidP="00005090">
      <w:r>
        <w:t>This page will host any standalone graphs related to the GHG emission analysis.</w:t>
      </w:r>
    </w:p>
    <w:p w14:paraId="5D236130" w14:textId="77777777" w:rsidR="009E643A" w:rsidRPr="003476AB" w:rsidRDefault="009E643A" w:rsidP="00005090"/>
    <w:p w14:paraId="63D6E2DC" w14:textId="03A9287A" w:rsidR="003476AB" w:rsidRDefault="00991105" w:rsidP="00005090">
      <w:bookmarkStart w:id="42" w:name="_Toc88555534"/>
      <w:r>
        <w:t>5</w:t>
      </w:r>
      <w:r w:rsidR="003476AB">
        <w:t>. Electricity Cost Estimation</w:t>
      </w:r>
      <w:bookmarkEnd w:id="42"/>
    </w:p>
    <w:p w14:paraId="33C4B71B" w14:textId="50888611" w:rsidR="003476AB" w:rsidRDefault="003476AB" w:rsidP="00005090">
      <w:r>
        <w:t>This page will host any standalone graphs related to the transit cost.</w:t>
      </w:r>
    </w:p>
    <w:p w14:paraId="208C11EB" w14:textId="77777777" w:rsidR="009E643A" w:rsidRPr="003476AB" w:rsidRDefault="009E643A" w:rsidP="00005090"/>
    <w:p w14:paraId="31018F4B" w14:textId="29D8D158" w:rsidR="003476AB" w:rsidRDefault="00991105" w:rsidP="00005090">
      <w:bookmarkStart w:id="43" w:name="_Toc88555535"/>
      <w:r>
        <w:t>6</w:t>
      </w:r>
      <w:r w:rsidR="003476AB">
        <w:t>. About</w:t>
      </w:r>
      <w:bookmarkEnd w:id="43"/>
    </w:p>
    <w:p w14:paraId="693EA9EC" w14:textId="44A4BD26" w:rsidR="003476AB" w:rsidRDefault="003476AB" w:rsidP="00005090">
      <w:r>
        <w:t xml:space="preserve">This is where CUTRIC </w:t>
      </w:r>
      <w:r w:rsidR="009E643A">
        <w:t>could include</w:t>
      </w:r>
      <w:r>
        <w:t xml:space="preserve"> any information </w:t>
      </w:r>
      <w:r w:rsidR="009E643A">
        <w:t>about</w:t>
      </w:r>
      <w:r>
        <w:t xml:space="preserve"> this project or the team.</w:t>
      </w:r>
    </w:p>
    <w:p w14:paraId="7EF92727" w14:textId="77777777" w:rsidR="009E643A" w:rsidRPr="003476AB" w:rsidRDefault="009E643A" w:rsidP="00005090"/>
    <w:p w14:paraId="25A5E28B" w14:textId="28980D63" w:rsidR="003476AB" w:rsidRDefault="00991105" w:rsidP="00005090">
      <w:bookmarkStart w:id="44" w:name="_Toc88555536"/>
      <w:r>
        <w:t>7</w:t>
      </w:r>
      <w:r w:rsidR="003476AB">
        <w:t>. Contact</w:t>
      </w:r>
      <w:bookmarkEnd w:id="44"/>
    </w:p>
    <w:p w14:paraId="21D7E7C1" w14:textId="70762B51" w:rsidR="003476AB" w:rsidRPr="003476AB" w:rsidRDefault="003476AB" w:rsidP="00005090">
      <w:r>
        <w:t>This page will host any contact information.</w:t>
      </w:r>
    </w:p>
    <w:p w14:paraId="70ADF748" w14:textId="77777777" w:rsidR="003476AB" w:rsidRPr="00CC5CCC" w:rsidRDefault="003476AB">
      <w:pPr>
        <w:rPr>
          <w:rFonts w:ascii="Calibri" w:hAnsi="Calibri" w:cs="Calibri"/>
        </w:rPr>
      </w:pPr>
    </w:p>
    <w:p w14:paraId="5738D077" w14:textId="77777777" w:rsidR="00927EDC" w:rsidRDefault="00927EDC">
      <w:pPr>
        <w:rPr>
          <w:rFonts w:ascii="Calibri" w:eastAsiaTheme="majorEastAsia" w:hAnsi="Calibri" w:cs="Calibri"/>
          <w:b/>
          <w:bCs/>
          <w:color w:val="2F5496" w:themeColor="accent1" w:themeShade="BF"/>
          <w:sz w:val="28"/>
          <w:szCs w:val="28"/>
        </w:rPr>
      </w:pPr>
      <w:bookmarkStart w:id="45" w:name="_Toc88555537"/>
      <w:r>
        <w:br w:type="page"/>
      </w:r>
    </w:p>
    <w:p w14:paraId="57FAD060" w14:textId="1CB141DF" w:rsidR="00CD4164" w:rsidRPr="00CC5CCC" w:rsidRDefault="003B6E61" w:rsidP="00D1029E">
      <w:pPr>
        <w:pStyle w:val="Heading2"/>
      </w:pPr>
      <w:bookmarkStart w:id="46" w:name="_Toc95650214"/>
      <w:r>
        <w:lastRenderedPageBreak/>
        <w:t xml:space="preserve">1. </w:t>
      </w:r>
      <w:r w:rsidR="00CD4164" w:rsidRPr="00CC5CCC">
        <w:t>Landing Page</w:t>
      </w:r>
      <w:r w:rsidR="003476AB">
        <w:t>/Cities</w:t>
      </w:r>
      <w:bookmarkEnd w:id="45"/>
      <w:bookmarkEnd w:id="46"/>
    </w:p>
    <w:p w14:paraId="300B0C4C" w14:textId="3C172898" w:rsidR="000F7781" w:rsidRDefault="00CD4164">
      <w:pPr>
        <w:rPr>
          <w:rFonts w:ascii="Calibri" w:hAnsi="Calibri" w:cs="Calibri"/>
        </w:rPr>
      </w:pPr>
      <w:r w:rsidRPr="00CC5CCC">
        <w:rPr>
          <w:rFonts w:ascii="Calibri" w:hAnsi="Calibri" w:cs="Calibri"/>
        </w:rPr>
        <w:t xml:space="preserve">The prototype begins with a landing page to </w:t>
      </w:r>
      <w:r w:rsidR="009E643A">
        <w:rPr>
          <w:rFonts w:ascii="Calibri" w:hAnsi="Calibri" w:cs="Calibri"/>
        </w:rPr>
        <w:t>help</w:t>
      </w:r>
      <w:r w:rsidRPr="00CC5CCC">
        <w:rPr>
          <w:rFonts w:ascii="Calibri" w:hAnsi="Calibri" w:cs="Calibri"/>
        </w:rPr>
        <w:t xml:space="preserve"> the </w:t>
      </w:r>
      <w:r w:rsidR="00136E49">
        <w:rPr>
          <w:rFonts w:ascii="Calibri" w:hAnsi="Calibri" w:cs="Calibri"/>
        </w:rPr>
        <w:t>user</w:t>
      </w:r>
      <w:r w:rsidR="009E643A">
        <w:rPr>
          <w:rFonts w:ascii="Calibri" w:hAnsi="Calibri" w:cs="Calibri"/>
        </w:rPr>
        <w:t xml:space="preserve"> navigate</w:t>
      </w:r>
      <w:ins w:id="47" w:author="Bowes, Jeremy" w:date="2022-02-11T13:36:00Z">
        <w:r w:rsidR="00113C9C">
          <w:rPr>
            <w:rFonts w:ascii="Calibri" w:hAnsi="Calibri" w:cs="Calibri"/>
          </w:rPr>
          <w:t xml:space="preserve"> the dashboard</w:t>
        </w:r>
      </w:ins>
      <w:r w:rsidRPr="00CC5CCC">
        <w:rPr>
          <w:rFonts w:ascii="Calibri" w:hAnsi="Calibri" w:cs="Calibri"/>
        </w:rPr>
        <w:t>. On the page there is a</w:t>
      </w:r>
      <w:r w:rsidR="00961767" w:rsidRPr="00CC5CCC">
        <w:rPr>
          <w:rFonts w:ascii="Calibri" w:hAnsi="Calibri" w:cs="Calibri"/>
        </w:rPr>
        <w:t xml:space="preserve"> </w:t>
      </w:r>
      <w:r w:rsidRPr="00CC5CCC">
        <w:rPr>
          <w:rFonts w:ascii="Calibri" w:hAnsi="Calibri" w:cs="Calibri"/>
        </w:rPr>
        <w:t xml:space="preserve">map </w:t>
      </w:r>
      <w:r w:rsidR="00136E49">
        <w:rPr>
          <w:rFonts w:ascii="Calibri" w:hAnsi="Calibri" w:cs="Calibri"/>
        </w:rPr>
        <w:t xml:space="preserve">with a list of city names </w:t>
      </w:r>
      <w:r w:rsidRPr="00CC5CCC">
        <w:rPr>
          <w:rFonts w:ascii="Calibri" w:hAnsi="Calibri" w:cs="Calibri"/>
        </w:rPr>
        <w:t xml:space="preserve">for </w:t>
      </w:r>
      <w:ins w:id="48" w:author="Bowes, Jeremy" w:date="2022-02-11T13:36:00Z">
        <w:r w:rsidR="00113C9C">
          <w:rPr>
            <w:rFonts w:ascii="Calibri" w:hAnsi="Calibri" w:cs="Calibri"/>
          </w:rPr>
          <w:t xml:space="preserve">the </w:t>
        </w:r>
      </w:ins>
      <w:r w:rsidR="00136E49">
        <w:rPr>
          <w:rFonts w:ascii="Calibri" w:hAnsi="Calibri" w:cs="Calibri"/>
        </w:rPr>
        <w:t>user</w:t>
      </w:r>
      <w:r w:rsidRPr="00CC5CCC">
        <w:rPr>
          <w:rFonts w:ascii="Calibri" w:hAnsi="Calibri" w:cs="Calibri"/>
        </w:rPr>
        <w:t xml:space="preserve"> to browse </w:t>
      </w:r>
      <w:r w:rsidR="00136E49">
        <w:rPr>
          <w:rFonts w:ascii="Calibri" w:hAnsi="Calibri" w:cs="Calibri"/>
        </w:rPr>
        <w:t xml:space="preserve">all the </w:t>
      </w:r>
      <w:ins w:id="49" w:author="Bowes, Jeremy" w:date="2022-02-11T13:36:00Z">
        <w:r w:rsidR="00113C9C">
          <w:rPr>
            <w:rFonts w:ascii="Calibri" w:hAnsi="Calibri" w:cs="Calibri"/>
          </w:rPr>
          <w:t xml:space="preserve">current </w:t>
        </w:r>
      </w:ins>
      <w:ins w:id="50" w:author="Bowes, Jeremy" w:date="2022-02-11T13:37:00Z">
        <w:r w:rsidR="00113C9C">
          <w:rPr>
            <w:rFonts w:ascii="Calibri" w:hAnsi="Calibri" w:cs="Calibri"/>
          </w:rPr>
          <w:t xml:space="preserve">Canadian </w:t>
        </w:r>
      </w:ins>
      <w:r w:rsidRPr="00CC5CCC">
        <w:rPr>
          <w:rFonts w:ascii="Calibri" w:hAnsi="Calibri" w:cs="Calibri"/>
        </w:rPr>
        <w:t xml:space="preserve">cities </w:t>
      </w:r>
      <w:ins w:id="51" w:author="Bowes, Jeremy" w:date="2022-02-11T13:37:00Z">
        <w:r w:rsidR="00113C9C">
          <w:rPr>
            <w:rFonts w:ascii="Calibri" w:hAnsi="Calibri" w:cs="Calibri"/>
          </w:rPr>
          <w:t xml:space="preserve">at a </w:t>
        </w:r>
        <w:r w:rsidR="00113C9C" w:rsidRPr="00CC5CCC">
          <w:rPr>
            <w:rFonts w:ascii="Calibri" w:hAnsi="Calibri" w:cs="Calibri"/>
          </w:rPr>
          <w:t xml:space="preserve"> </w:t>
        </w:r>
      </w:ins>
      <w:r w:rsidRPr="00CC5CCC">
        <w:rPr>
          <w:rFonts w:ascii="Calibri" w:hAnsi="Calibri" w:cs="Calibri"/>
        </w:rPr>
        <w:t xml:space="preserve"> national </w:t>
      </w:r>
      <w:ins w:id="52" w:author="Grace Yuan" w:date="2022-02-12T10:53:00Z">
        <w:r w:rsidR="00A44BCE" w:rsidRPr="00CC5CCC">
          <w:rPr>
            <w:rFonts w:ascii="Calibri" w:hAnsi="Calibri" w:cs="Calibri"/>
          </w:rPr>
          <w:t>level</w:t>
        </w:r>
        <w:r w:rsidR="00A44BCE">
          <w:rPr>
            <w:rFonts w:ascii="Calibri" w:hAnsi="Calibri" w:cs="Calibri"/>
          </w:rPr>
          <w:t>.</w:t>
        </w:r>
      </w:ins>
      <w:r w:rsidR="00136E49">
        <w:rPr>
          <w:rFonts w:ascii="Calibri" w:hAnsi="Calibri" w:cs="Calibri"/>
        </w:rPr>
        <w:t xml:space="preserve"> Users can</w:t>
      </w:r>
      <w:r w:rsidRPr="00CC5CCC">
        <w:rPr>
          <w:rFonts w:ascii="Calibri" w:hAnsi="Calibri" w:cs="Calibri"/>
        </w:rPr>
        <w:t xml:space="preserve"> select one city to review</w:t>
      </w:r>
      <w:r w:rsidR="00861784">
        <w:rPr>
          <w:rFonts w:ascii="Calibri" w:hAnsi="Calibri" w:cs="Calibri"/>
        </w:rPr>
        <w:t>,</w:t>
      </w:r>
      <w:r w:rsidRPr="00CC5CCC">
        <w:rPr>
          <w:rFonts w:ascii="Calibri" w:hAnsi="Calibri" w:cs="Calibri"/>
        </w:rPr>
        <w:t xml:space="preserve"> by choosing </w:t>
      </w:r>
      <w:r w:rsidR="009E643A">
        <w:rPr>
          <w:rFonts w:ascii="Calibri" w:hAnsi="Calibri" w:cs="Calibri"/>
        </w:rPr>
        <w:t>the</w:t>
      </w:r>
      <w:r w:rsidRPr="00CC5CCC">
        <w:rPr>
          <w:rFonts w:ascii="Calibri" w:hAnsi="Calibri" w:cs="Calibri"/>
        </w:rPr>
        <w:t xml:space="preserve"> city</w:t>
      </w:r>
      <w:r w:rsidR="009E643A">
        <w:rPr>
          <w:rFonts w:ascii="Calibri" w:hAnsi="Calibri" w:cs="Calibri"/>
        </w:rPr>
        <w:t>’s</w:t>
      </w:r>
      <w:r w:rsidRPr="00CC5CCC">
        <w:rPr>
          <w:rFonts w:ascii="Calibri" w:hAnsi="Calibri" w:cs="Calibri"/>
        </w:rPr>
        <w:t xml:space="preserve"> name either on the side bar or on the map directly. </w:t>
      </w:r>
    </w:p>
    <w:p w14:paraId="042F1315" w14:textId="77777777" w:rsidR="005F4B81" w:rsidRDefault="005F4B81">
      <w:pPr>
        <w:rPr>
          <w:rFonts w:ascii="Calibri" w:hAnsi="Calibri" w:cs="Calibri"/>
        </w:rPr>
      </w:pPr>
    </w:p>
    <w:p w14:paraId="3C24A3F3" w14:textId="42902C94" w:rsidR="0068421F" w:rsidRDefault="0068421F">
      <w:pPr>
        <w:rPr>
          <w:rFonts w:ascii="Calibri" w:hAnsi="Calibri" w:cs="Calibri"/>
        </w:rPr>
      </w:pPr>
      <w:r>
        <w:rPr>
          <w:rFonts w:ascii="Calibri" w:hAnsi="Calibri" w:cs="Calibri"/>
          <w:noProof/>
        </w:rPr>
        <w:drawing>
          <wp:inline distT="0" distB="0" distL="0" distR="0" wp14:anchorId="0B016B61" wp14:editId="0D1BDB60">
            <wp:extent cx="5943600" cy="2729865"/>
            <wp:effectExtent l="0" t="0" r="0" b="63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45747861" w14:textId="3F495D21" w:rsidR="00E07D56" w:rsidRPr="00621D93" w:rsidRDefault="00621D93" w:rsidP="00621D93">
      <w:pPr>
        <w:pStyle w:val="Caption"/>
      </w:pPr>
      <w:bookmarkStart w:id="53" w:name="_Toc95812933"/>
      <w:r w:rsidRPr="00621D93">
        <w:t xml:space="preserve">Figure </w:t>
      </w:r>
      <w:r>
        <w:fldChar w:fldCharType="begin"/>
      </w:r>
      <w:r>
        <w:instrText>SEQ Figure \* ARABIC</w:instrText>
      </w:r>
      <w:r>
        <w:fldChar w:fldCharType="separate"/>
      </w:r>
      <w:r w:rsidR="00C05D68">
        <w:rPr>
          <w:noProof/>
        </w:rPr>
        <w:t>2</w:t>
      </w:r>
      <w:r>
        <w:fldChar w:fldCharType="end"/>
      </w:r>
      <w:r w:rsidRPr="00621D93">
        <w:t xml:space="preserve"> </w:t>
      </w:r>
      <w:r w:rsidR="00C67A39">
        <w:t>-</w:t>
      </w:r>
      <w:r w:rsidR="00800517">
        <w:t xml:space="preserve"> The </w:t>
      </w:r>
      <w:r w:rsidRPr="00621D93">
        <w:t xml:space="preserve">Landing page: </w:t>
      </w:r>
      <w:r>
        <w:t>A</w:t>
      </w:r>
      <w:r w:rsidRPr="00621D93">
        <w:t xml:space="preserve"> national map with all the CUTRIC cities</w:t>
      </w:r>
      <w:bookmarkEnd w:id="53"/>
    </w:p>
    <w:p w14:paraId="223F96EC" w14:textId="029AEAC5" w:rsidR="00CC5CCC" w:rsidRDefault="00CC5CCC">
      <w:pPr>
        <w:rPr>
          <w:rFonts w:ascii="Calibri" w:hAnsi="Calibri" w:cs="Calibri"/>
        </w:rPr>
      </w:pPr>
      <w:r w:rsidRPr="00CC5CCC">
        <w:rPr>
          <w:rFonts w:ascii="Calibri" w:hAnsi="Calibri" w:cs="Calibri"/>
        </w:rPr>
        <w:t xml:space="preserve">Originally centred around Canada, the map will </w:t>
      </w:r>
      <w:ins w:id="54" w:author="Bowes, Jeremy" w:date="2022-02-11T13:39:00Z">
        <w:r w:rsidR="00E94378">
          <w:rPr>
            <w:rFonts w:ascii="Calibri" w:hAnsi="Calibri" w:cs="Calibri"/>
          </w:rPr>
          <w:t xml:space="preserve">move </w:t>
        </w:r>
      </w:ins>
      <w:r w:rsidRPr="00CC5CCC">
        <w:rPr>
          <w:rFonts w:ascii="Calibri" w:hAnsi="Calibri" w:cs="Calibri"/>
        </w:rPr>
        <w:t xml:space="preserve">to and zoom in between different cities based on the </w:t>
      </w:r>
      <w:r w:rsidR="00136E49">
        <w:rPr>
          <w:rFonts w:ascii="Calibri" w:hAnsi="Calibri" w:cs="Calibri"/>
        </w:rPr>
        <w:t>user</w:t>
      </w:r>
      <w:r w:rsidRPr="00CC5CCC">
        <w:rPr>
          <w:rFonts w:ascii="Calibri" w:hAnsi="Calibri" w:cs="Calibri"/>
        </w:rPr>
        <w:t xml:space="preserve">’s selection. </w:t>
      </w:r>
      <w:r w:rsidR="002C1B53">
        <w:rPr>
          <w:rFonts w:ascii="Calibri" w:hAnsi="Calibri" w:cs="Calibri"/>
        </w:rPr>
        <w:t xml:space="preserve">Once the </w:t>
      </w:r>
      <w:r w:rsidR="00136E49">
        <w:rPr>
          <w:rFonts w:ascii="Calibri" w:hAnsi="Calibri" w:cs="Calibri"/>
        </w:rPr>
        <w:t>user</w:t>
      </w:r>
      <w:r w:rsidR="002C1B53">
        <w:rPr>
          <w:rFonts w:ascii="Calibri" w:hAnsi="Calibri" w:cs="Calibri"/>
        </w:rPr>
        <w:t xml:space="preserve"> </w:t>
      </w:r>
      <w:r w:rsidR="00861784">
        <w:rPr>
          <w:rFonts w:ascii="Calibri" w:hAnsi="Calibri" w:cs="Calibri"/>
        </w:rPr>
        <w:t>selects</w:t>
      </w:r>
      <w:r w:rsidR="002C1B53">
        <w:rPr>
          <w:rFonts w:ascii="Calibri" w:hAnsi="Calibri" w:cs="Calibri"/>
        </w:rPr>
        <w:t xml:space="preserve"> a city, the map </w:t>
      </w:r>
      <w:ins w:id="55" w:author="Bowes, Jeremy" w:date="2022-02-11T13:39:00Z">
        <w:r w:rsidR="00E94378">
          <w:rPr>
            <w:rFonts w:ascii="Calibri" w:hAnsi="Calibri" w:cs="Calibri"/>
          </w:rPr>
          <w:t xml:space="preserve">opens </w:t>
        </w:r>
      </w:ins>
      <w:r w:rsidR="002C1B53">
        <w:rPr>
          <w:rFonts w:ascii="Calibri" w:hAnsi="Calibri" w:cs="Calibri"/>
        </w:rPr>
        <w:t>to the city’s location and zoom</w:t>
      </w:r>
      <w:ins w:id="56" w:author="Bowes, Jeremy" w:date="2022-02-11T13:39:00Z">
        <w:r w:rsidR="00E94378">
          <w:rPr>
            <w:rFonts w:ascii="Calibri" w:hAnsi="Calibri" w:cs="Calibri"/>
          </w:rPr>
          <w:t>s</w:t>
        </w:r>
      </w:ins>
      <w:r w:rsidR="002C1B53">
        <w:rPr>
          <w:rFonts w:ascii="Calibri" w:hAnsi="Calibri" w:cs="Calibri"/>
        </w:rPr>
        <w:t xml:space="preserve"> in to the city level. An orange ‘Enter’ button shows up and when the </w:t>
      </w:r>
      <w:r w:rsidR="00136E49">
        <w:rPr>
          <w:rFonts w:ascii="Calibri" w:hAnsi="Calibri" w:cs="Calibri"/>
        </w:rPr>
        <w:t>user</w:t>
      </w:r>
      <w:r w:rsidR="002C1B53">
        <w:rPr>
          <w:rFonts w:ascii="Calibri" w:hAnsi="Calibri" w:cs="Calibri"/>
        </w:rPr>
        <w:t xml:space="preserve"> hover</w:t>
      </w:r>
      <w:ins w:id="57" w:author="Bowes, Jeremy" w:date="2022-02-11T13:40:00Z">
        <w:r w:rsidR="00E94378">
          <w:rPr>
            <w:rFonts w:ascii="Calibri" w:hAnsi="Calibri" w:cs="Calibri"/>
          </w:rPr>
          <w:t>s</w:t>
        </w:r>
      </w:ins>
      <w:r w:rsidR="002C1B53">
        <w:rPr>
          <w:rFonts w:ascii="Calibri" w:hAnsi="Calibri" w:cs="Calibri"/>
        </w:rPr>
        <w:t xml:space="preserve"> over it, the city’s name pops up in the tooltip. </w:t>
      </w:r>
      <w:r w:rsidR="00CD4164" w:rsidRPr="00CC5CCC">
        <w:rPr>
          <w:rFonts w:ascii="Calibri" w:hAnsi="Calibri" w:cs="Calibri"/>
        </w:rPr>
        <w:t xml:space="preserve">After confirming the </w:t>
      </w:r>
      <w:r w:rsidR="00961767" w:rsidRPr="00CC5CCC">
        <w:rPr>
          <w:rFonts w:ascii="Calibri" w:hAnsi="Calibri" w:cs="Calibri"/>
        </w:rPr>
        <w:t xml:space="preserve">city </w:t>
      </w:r>
      <w:ins w:id="58" w:author="Bowes, Jeremy" w:date="2022-02-11T13:40:00Z">
        <w:r w:rsidR="00E94378">
          <w:rPr>
            <w:rFonts w:ascii="Calibri" w:hAnsi="Calibri" w:cs="Calibri"/>
          </w:rPr>
          <w:t xml:space="preserve">choice </w:t>
        </w:r>
      </w:ins>
      <w:r w:rsidR="00961767" w:rsidRPr="00CC5CCC">
        <w:rPr>
          <w:rFonts w:ascii="Calibri" w:hAnsi="Calibri" w:cs="Calibri"/>
        </w:rPr>
        <w:t xml:space="preserve">that </w:t>
      </w:r>
      <w:ins w:id="59" w:author="Bowes, Jeremy" w:date="2022-02-11T13:40:00Z">
        <w:r w:rsidR="00A15FE9">
          <w:rPr>
            <w:rFonts w:ascii="Calibri" w:hAnsi="Calibri" w:cs="Calibri"/>
          </w:rPr>
          <w:t>the user can</w:t>
        </w:r>
      </w:ins>
      <w:r w:rsidR="002C1B53">
        <w:rPr>
          <w:rFonts w:ascii="Calibri" w:hAnsi="Calibri" w:cs="Calibri"/>
        </w:rPr>
        <w:t xml:space="preserve"> click on </w:t>
      </w:r>
      <w:r w:rsidR="00861784">
        <w:rPr>
          <w:rFonts w:ascii="Calibri" w:hAnsi="Calibri" w:cs="Calibri"/>
        </w:rPr>
        <w:t xml:space="preserve">the </w:t>
      </w:r>
      <w:r w:rsidR="002C1B53">
        <w:rPr>
          <w:rFonts w:ascii="Calibri" w:hAnsi="Calibri" w:cs="Calibri"/>
        </w:rPr>
        <w:t>‘Enter’</w:t>
      </w:r>
      <w:r w:rsidR="00861784">
        <w:rPr>
          <w:rFonts w:ascii="Calibri" w:hAnsi="Calibri" w:cs="Calibri"/>
        </w:rPr>
        <w:t xml:space="preserve"> </w:t>
      </w:r>
      <w:proofErr w:type="gramStart"/>
      <w:r w:rsidR="00861784">
        <w:rPr>
          <w:rFonts w:ascii="Calibri" w:hAnsi="Calibri" w:cs="Calibri"/>
        </w:rPr>
        <w:t>button</w:t>
      </w:r>
      <w:r w:rsidR="00CD4164" w:rsidRPr="00CC5CCC">
        <w:rPr>
          <w:rFonts w:ascii="Calibri" w:hAnsi="Calibri" w:cs="Calibri"/>
        </w:rPr>
        <w:t xml:space="preserve">, </w:t>
      </w:r>
      <w:ins w:id="60" w:author="Bowes, Jeremy" w:date="2022-02-11T13:40:00Z">
        <w:r w:rsidR="00A15FE9">
          <w:rPr>
            <w:rFonts w:ascii="Calibri" w:hAnsi="Calibri" w:cs="Calibri"/>
          </w:rPr>
          <w:t>and</w:t>
        </w:r>
      </w:ins>
      <w:proofErr w:type="gramEnd"/>
      <w:r w:rsidR="00CD4164" w:rsidRPr="00CC5CCC">
        <w:rPr>
          <w:rFonts w:ascii="Calibri" w:hAnsi="Calibri" w:cs="Calibri"/>
        </w:rPr>
        <w:t xml:space="preserve"> will be taken to another webpage where they can find all the </w:t>
      </w:r>
      <w:r w:rsidR="00861784">
        <w:rPr>
          <w:rFonts w:ascii="Calibri" w:hAnsi="Calibri" w:cs="Calibri"/>
        </w:rPr>
        <w:t>analytics and visualizations</w:t>
      </w:r>
      <w:r w:rsidR="00CD4164" w:rsidRPr="00CC5CCC">
        <w:rPr>
          <w:rFonts w:ascii="Calibri" w:hAnsi="Calibri" w:cs="Calibri"/>
        </w:rPr>
        <w:t xml:space="preserve"> of that </w:t>
      </w:r>
      <w:ins w:id="61" w:author="Bowes, Jeremy" w:date="2022-02-11T13:41:00Z">
        <w:r w:rsidR="00A15FE9">
          <w:rPr>
            <w:rFonts w:ascii="Calibri" w:hAnsi="Calibri" w:cs="Calibri"/>
          </w:rPr>
          <w:t xml:space="preserve">specific </w:t>
        </w:r>
      </w:ins>
      <w:r w:rsidR="00136E49">
        <w:rPr>
          <w:rFonts w:ascii="Calibri" w:hAnsi="Calibri" w:cs="Calibri"/>
        </w:rPr>
        <w:t>city</w:t>
      </w:r>
      <w:r w:rsidR="00CD4164" w:rsidRPr="00CC5CCC">
        <w:rPr>
          <w:rFonts w:ascii="Calibri" w:hAnsi="Calibri" w:cs="Calibri"/>
        </w:rPr>
        <w:t>.</w:t>
      </w:r>
      <w:r w:rsidR="00AE0D58">
        <w:rPr>
          <w:rFonts w:ascii="Calibri" w:hAnsi="Calibri" w:cs="Calibri"/>
        </w:rPr>
        <w:t xml:space="preserve"> </w:t>
      </w:r>
      <w:r w:rsidR="00861784">
        <w:rPr>
          <w:rFonts w:ascii="Calibri" w:hAnsi="Calibri" w:cs="Calibri"/>
        </w:rPr>
        <w:t>Each city will be hosted on a separate site/dashboard, for the ease of data</w:t>
      </w:r>
      <w:r w:rsidR="00023778">
        <w:rPr>
          <w:rFonts w:ascii="Calibri" w:hAnsi="Calibri" w:cs="Calibri"/>
        </w:rPr>
        <w:t xml:space="preserve"> organization</w:t>
      </w:r>
      <w:r w:rsidR="00861784">
        <w:rPr>
          <w:rFonts w:ascii="Calibri" w:hAnsi="Calibri" w:cs="Calibri"/>
        </w:rPr>
        <w:t xml:space="preserve"> and </w:t>
      </w:r>
      <w:r w:rsidR="00136E49">
        <w:rPr>
          <w:rFonts w:ascii="Calibri" w:hAnsi="Calibri" w:cs="Calibri"/>
        </w:rPr>
        <w:t>user</w:t>
      </w:r>
      <w:r w:rsidR="00023778">
        <w:rPr>
          <w:rFonts w:ascii="Calibri" w:hAnsi="Calibri" w:cs="Calibri"/>
        </w:rPr>
        <w:t xml:space="preserve"> </w:t>
      </w:r>
      <w:r w:rsidR="00861784">
        <w:rPr>
          <w:rFonts w:ascii="Calibri" w:hAnsi="Calibri" w:cs="Calibri"/>
        </w:rPr>
        <w:t xml:space="preserve">navigation. </w:t>
      </w:r>
      <w:r w:rsidRPr="00CC5CCC">
        <w:rPr>
          <w:rFonts w:ascii="Calibri" w:hAnsi="Calibri" w:cs="Calibri"/>
        </w:rPr>
        <w:t xml:space="preserve">For this prototype, </w:t>
      </w:r>
      <w:r w:rsidR="00136E49">
        <w:rPr>
          <w:rFonts w:ascii="Calibri" w:hAnsi="Calibri" w:cs="Calibri"/>
        </w:rPr>
        <w:t xml:space="preserve">only </w:t>
      </w:r>
      <w:ins w:id="62" w:author="Bowes, Jeremy" w:date="2022-02-11T13:41:00Z">
        <w:r w:rsidR="00A15FE9">
          <w:rPr>
            <w:rFonts w:ascii="Calibri" w:hAnsi="Calibri" w:cs="Calibri"/>
          </w:rPr>
          <w:t xml:space="preserve">the demonstration case study of </w:t>
        </w:r>
      </w:ins>
      <w:r w:rsidR="00136E49">
        <w:rPr>
          <w:rFonts w:ascii="Calibri" w:hAnsi="Calibri" w:cs="Calibri"/>
        </w:rPr>
        <w:t xml:space="preserve">Burlington has a </w:t>
      </w:r>
      <w:r w:rsidR="004E30E9">
        <w:rPr>
          <w:rFonts w:ascii="Calibri" w:hAnsi="Calibri" w:cs="Calibri"/>
        </w:rPr>
        <w:t xml:space="preserve">functional </w:t>
      </w:r>
      <w:r w:rsidR="00136E49">
        <w:rPr>
          <w:rFonts w:ascii="Calibri" w:hAnsi="Calibri" w:cs="Calibri"/>
        </w:rPr>
        <w:t>link</w:t>
      </w:r>
      <w:r w:rsidRPr="00CC5CCC">
        <w:rPr>
          <w:rFonts w:ascii="Calibri" w:hAnsi="Calibri" w:cs="Calibri"/>
        </w:rPr>
        <w:t>.</w:t>
      </w:r>
      <w:r w:rsidR="00861784">
        <w:rPr>
          <w:rFonts w:ascii="Calibri" w:hAnsi="Calibri" w:cs="Calibri"/>
        </w:rPr>
        <w:t xml:space="preserve"> </w:t>
      </w:r>
    </w:p>
    <w:p w14:paraId="161519EC" w14:textId="77777777" w:rsidR="000F7781" w:rsidRDefault="000F7781">
      <w:pPr>
        <w:rPr>
          <w:rFonts w:ascii="Calibri" w:hAnsi="Calibri" w:cs="Calibri"/>
        </w:rPr>
      </w:pPr>
    </w:p>
    <w:p w14:paraId="74B451F3" w14:textId="59A0CB9A" w:rsidR="00861784" w:rsidRDefault="0068421F">
      <w:pPr>
        <w:rPr>
          <w:rFonts w:ascii="Calibri" w:hAnsi="Calibri" w:cs="Calibri"/>
        </w:rPr>
      </w:pPr>
      <w:r>
        <w:rPr>
          <w:rFonts w:ascii="Calibri" w:hAnsi="Calibri" w:cs="Calibri"/>
          <w:noProof/>
        </w:rPr>
        <w:lastRenderedPageBreak/>
        <w:drawing>
          <wp:inline distT="0" distB="0" distL="0" distR="0" wp14:anchorId="3A0C5DCE" wp14:editId="1285190D">
            <wp:extent cx="5943600" cy="273113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08AFA824" w14:textId="4110EEFC" w:rsidR="00E07D56" w:rsidRDefault="00621D93" w:rsidP="00621D93">
      <w:pPr>
        <w:pStyle w:val="Caption"/>
      </w:pPr>
      <w:bookmarkStart w:id="63" w:name="_Toc95812934"/>
      <w:r>
        <w:t xml:space="preserve">Figure </w:t>
      </w:r>
      <w:r>
        <w:fldChar w:fldCharType="begin"/>
      </w:r>
      <w:r>
        <w:instrText>SEQ Figure \* ARABIC</w:instrText>
      </w:r>
      <w:r>
        <w:fldChar w:fldCharType="separate"/>
      </w:r>
      <w:r w:rsidR="00C05D68">
        <w:rPr>
          <w:noProof/>
        </w:rPr>
        <w:t>3</w:t>
      </w:r>
      <w:r>
        <w:fldChar w:fldCharType="end"/>
      </w:r>
      <w:r w:rsidR="008C1692">
        <w:t xml:space="preserve"> </w:t>
      </w:r>
      <w:r w:rsidR="00800517">
        <w:t>- The</w:t>
      </w:r>
      <w:r>
        <w:t xml:space="preserve"> </w:t>
      </w:r>
      <w:r w:rsidR="00800517">
        <w:t>L</w:t>
      </w:r>
      <w:r w:rsidRPr="006F35B0">
        <w:t xml:space="preserve">anding page: </w:t>
      </w:r>
      <w:r>
        <w:t>Zoomed-</w:t>
      </w:r>
      <w:r w:rsidRPr="006F35B0">
        <w:t>in</w:t>
      </w:r>
      <w:r>
        <w:t xml:space="preserve"> view</w:t>
      </w:r>
      <w:r w:rsidRPr="006F35B0">
        <w:t xml:space="preserve"> </w:t>
      </w:r>
      <w:r>
        <w:t>of</w:t>
      </w:r>
      <w:r w:rsidRPr="006F35B0">
        <w:t xml:space="preserve"> the city of Burlington</w:t>
      </w:r>
      <w:bookmarkEnd w:id="63"/>
    </w:p>
    <w:p w14:paraId="75CC212E" w14:textId="77777777" w:rsidR="00136E49" w:rsidRPr="00136E49" w:rsidRDefault="00136E49" w:rsidP="00136E49"/>
    <w:p w14:paraId="11C0FC8A" w14:textId="1F2B65A1" w:rsidR="0068421F" w:rsidRDefault="00136E49" w:rsidP="00136E49">
      <w:pPr>
        <w:jc w:val="center"/>
        <w:rPr>
          <w:rFonts w:ascii="Calibri" w:hAnsi="Calibri" w:cs="Calibri"/>
        </w:rPr>
      </w:pPr>
      <w:r>
        <w:rPr>
          <w:rFonts w:ascii="Calibri" w:hAnsi="Calibri" w:cs="Calibri"/>
          <w:noProof/>
        </w:rPr>
        <w:drawing>
          <wp:inline distT="0" distB="0" distL="0" distR="0" wp14:anchorId="5440581A" wp14:editId="56052A0F">
            <wp:extent cx="3806371" cy="1878033"/>
            <wp:effectExtent l="0" t="0" r="3810" b="1905"/>
            <wp:docPr id="4" name="Picture 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77281" cy="1913019"/>
                    </a:xfrm>
                    <a:prstGeom prst="rect">
                      <a:avLst/>
                    </a:prstGeom>
                  </pic:spPr>
                </pic:pic>
              </a:graphicData>
            </a:graphic>
          </wp:inline>
        </w:drawing>
      </w:r>
    </w:p>
    <w:p w14:paraId="45CB2BFB" w14:textId="54924252" w:rsidR="00136E49" w:rsidRDefault="00136E49" w:rsidP="00136E49">
      <w:pPr>
        <w:pStyle w:val="Caption"/>
      </w:pPr>
      <w:bookmarkStart w:id="64" w:name="_Toc95812935"/>
      <w:r>
        <w:t xml:space="preserve">Figure </w:t>
      </w:r>
      <w:r>
        <w:fldChar w:fldCharType="begin"/>
      </w:r>
      <w:r>
        <w:instrText>SEQ Figure \* ARABIC</w:instrText>
      </w:r>
      <w:r>
        <w:fldChar w:fldCharType="separate"/>
      </w:r>
      <w:r w:rsidR="00C05D68">
        <w:rPr>
          <w:noProof/>
        </w:rPr>
        <w:t>4</w:t>
      </w:r>
      <w:r>
        <w:fldChar w:fldCharType="end"/>
      </w:r>
      <w:r>
        <w:t xml:space="preserve"> - Main codes for the city listing functions</w:t>
      </w:r>
      <w:bookmarkEnd w:id="64"/>
    </w:p>
    <w:p w14:paraId="597EDF4B" w14:textId="73028C9A" w:rsidR="00136E49" w:rsidRPr="00136E49" w:rsidRDefault="00136E49" w:rsidP="00136E49">
      <w:pPr>
        <w:jc w:val="center"/>
      </w:pPr>
      <w:r>
        <w:rPr>
          <w:noProof/>
        </w:rPr>
        <w:drawing>
          <wp:inline distT="0" distB="0" distL="0" distR="0" wp14:anchorId="43D8F2C5" wp14:editId="74E64F19">
            <wp:extent cx="3805646" cy="1934943"/>
            <wp:effectExtent l="0" t="0" r="444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3262" cy="1974406"/>
                    </a:xfrm>
                    <a:prstGeom prst="rect">
                      <a:avLst/>
                    </a:prstGeom>
                  </pic:spPr>
                </pic:pic>
              </a:graphicData>
            </a:graphic>
          </wp:inline>
        </w:drawing>
      </w:r>
    </w:p>
    <w:p w14:paraId="6CF5E199" w14:textId="22C8404D" w:rsidR="00136E49" w:rsidRDefault="00136E49" w:rsidP="00136E49">
      <w:pPr>
        <w:pStyle w:val="Caption"/>
        <w:rPr>
          <w:rFonts w:ascii="Calibri" w:hAnsi="Calibri" w:cs="Calibri"/>
        </w:rPr>
      </w:pPr>
      <w:bookmarkStart w:id="65" w:name="_Toc95812936"/>
      <w:r>
        <w:t xml:space="preserve">Figure </w:t>
      </w:r>
      <w:r>
        <w:fldChar w:fldCharType="begin"/>
      </w:r>
      <w:r>
        <w:instrText>SEQ Figure \* ARABIC</w:instrText>
      </w:r>
      <w:r>
        <w:fldChar w:fldCharType="separate"/>
      </w:r>
      <w:r w:rsidR="00C05D68">
        <w:rPr>
          <w:noProof/>
        </w:rPr>
        <w:t>5</w:t>
      </w:r>
      <w:r>
        <w:fldChar w:fldCharType="end"/>
      </w:r>
      <w:r>
        <w:t xml:space="preserve"> - Customize the link under Feature Properties</w:t>
      </w:r>
      <w:bookmarkEnd w:id="65"/>
    </w:p>
    <w:p w14:paraId="636B79C8" w14:textId="77777777" w:rsidR="00136E49" w:rsidRDefault="00136E49" w:rsidP="00136E49">
      <w:pPr>
        <w:jc w:val="center"/>
        <w:rPr>
          <w:rFonts w:ascii="Calibri" w:hAnsi="Calibri" w:cs="Calibri"/>
        </w:rPr>
      </w:pPr>
    </w:p>
    <w:p w14:paraId="7FB6F7E1" w14:textId="62B6A4A9" w:rsidR="00861784" w:rsidRDefault="000A6BA3" w:rsidP="00D1029E">
      <w:pPr>
        <w:pStyle w:val="Heading2"/>
      </w:pPr>
      <w:bookmarkStart w:id="66" w:name="_Toc88555538"/>
      <w:bookmarkStart w:id="67" w:name="_Toc95650215"/>
      <w:r>
        <w:lastRenderedPageBreak/>
        <w:t xml:space="preserve">2. </w:t>
      </w:r>
      <w:r w:rsidR="00861784">
        <w:t>Simulation Results</w:t>
      </w:r>
      <w:bookmarkEnd w:id="66"/>
      <w:bookmarkEnd w:id="67"/>
    </w:p>
    <w:p w14:paraId="3A1C0F1B" w14:textId="15243F50" w:rsidR="004E30E9" w:rsidRDefault="009D2D84" w:rsidP="009D2D84">
      <w:r>
        <w:t xml:space="preserve">All the map-related visualizations will live on this page. </w:t>
      </w:r>
      <w:r w:rsidR="003476AB" w:rsidRPr="009D2D84">
        <w:t xml:space="preserve">The top </w:t>
      </w:r>
      <w:r w:rsidR="000E67B6" w:rsidRPr="009D2D84">
        <w:t xml:space="preserve">half of the screen </w:t>
      </w:r>
      <w:r w:rsidRPr="009D2D84">
        <w:t>consists of</w:t>
      </w:r>
      <w:r w:rsidR="000E67B6" w:rsidRPr="009D2D84">
        <w:t xml:space="preserve"> </w:t>
      </w:r>
      <w:r w:rsidRPr="009D2D84">
        <w:t>two</w:t>
      </w:r>
      <w:r w:rsidR="000E67B6" w:rsidRPr="009D2D84">
        <w:t xml:space="preserve"> maps for compari</w:t>
      </w:r>
      <w:r w:rsidRPr="009D2D84">
        <w:t>ng</w:t>
      </w:r>
      <w:r w:rsidR="000E67B6" w:rsidRPr="009D2D84">
        <w:t xml:space="preserve"> two types of electric bus</w:t>
      </w:r>
      <w:ins w:id="68" w:author="Bowes, Jeremy" w:date="2022-02-11T13:42:00Z">
        <w:r w:rsidR="00C02526">
          <w:t>es</w:t>
        </w:r>
      </w:ins>
      <w:r w:rsidR="000E67B6" w:rsidRPr="009D2D84">
        <w:t xml:space="preserve">: the </w:t>
      </w:r>
      <w:r>
        <w:t xml:space="preserve">map </w:t>
      </w:r>
      <w:r w:rsidR="00023778">
        <w:t xml:space="preserve">on the left </w:t>
      </w:r>
      <w:r>
        <w:t>visualize</w:t>
      </w:r>
      <w:r w:rsidR="00023778">
        <w:t>s</w:t>
      </w:r>
      <w:r w:rsidR="000E67B6" w:rsidRPr="009D2D84">
        <w:t xml:space="preserve"> </w:t>
      </w:r>
      <w:r w:rsidRPr="009D2D84">
        <w:t>Bus #1(Battery 400+ kWh, Weight ~15,000 kg</w:t>
      </w:r>
      <w:r>
        <w:t>)</w:t>
      </w:r>
      <w:r w:rsidR="00023778">
        <w:t>,</w:t>
      </w:r>
      <w:r>
        <w:t xml:space="preserve"> and the map </w:t>
      </w:r>
      <w:r w:rsidR="00023778">
        <w:t xml:space="preserve">on the right </w:t>
      </w:r>
      <w:r>
        <w:t>visualize</w:t>
      </w:r>
      <w:r w:rsidR="00023778">
        <w:t>s</w:t>
      </w:r>
      <w:r>
        <w:t xml:space="preserve"> Bus #2(Battery 600+ kWh, Weight ~ 15,000 kg).</w:t>
      </w:r>
      <w:r w:rsidR="00023778">
        <w:t xml:space="preserve"> </w:t>
      </w:r>
      <w:r w:rsidR="000A7EA5">
        <w:t xml:space="preserve">The movement between two maps are </w:t>
      </w:r>
      <w:ins w:id="69" w:author="Bowes, Jeremy" w:date="2022-02-11T13:43:00Z">
        <w:r w:rsidR="00C02526">
          <w:t>synchronized.</w:t>
        </w:r>
      </w:ins>
      <w:r w:rsidR="004A72DC">
        <w:t xml:space="preserve"> </w:t>
      </w:r>
      <w:r w:rsidR="00590A72">
        <w:t xml:space="preserve">Basic map </w:t>
      </w:r>
      <w:r w:rsidR="00071E3E">
        <w:t>navigation</w:t>
      </w:r>
      <w:r w:rsidR="00590A72">
        <w:t xml:space="preserve"> controls are added to the map, </w:t>
      </w:r>
      <w:r w:rsidR="004F10A4">
        <w:t>including</w:t>
      </w:r>
      <w:r w:rsidR="00590A72">
        <w:t xml:space="preserve"> </w:t>
      </w:r>
      <w:ins w:id="70" w:author="Bowes, Jeremy" w:date="2022-02-11T13:43:00Z">
        <w:r w:rsidR="00C02526">
          <w:t xml:space="preserve">a </w:t>
        </w:r>
      </w:ins>
      <w:r w:rsidR="00590A72">
        <w:t>geocoder search bar</w:t>
      </w:r>
      <w:r w:rsidR="004F10A4">
        <w:t>,</w:t>
      </w:r>
      <w:r w:rsidR="00590A72">
        <w:t xml:space="preserve"> </w:t>
      </w:r>
      <w:r w:rsidR="00C13F51">
        <w:t>zoom</w:t>
      </w:r>
      <w:r w:rsidR="00590A72">
        <w:t xml:space="preserve"> in/zoom out</w:t>
      </w:r>
      <w:r w:rsidR="004F10A4">
        <w:t>,</w:t>
      </w:r>
      <w:r w:rsidR="00590A72">
        <w:t xml:space="preserve"> and reset bearing to north. </w:t>
      </w:r>
      <w:ins w:id="71" w:author="Grace Yuan" w:date="2022-02-12T11:01:00Z">
        <w:r w:rsidR="002E78D5">
          <w:t xml:space="preserve">The Geocoder Search Bar allows </w:t>
        </w:r>
      </w:ins>
      <w:ins w:id="72" w:author="Grace Yuan" w:date="2022-02-12T11:04:00Z">
        <w:r w:rsidR="002E78D5">
          <w:t xml:space="preserve">the </w:t>
        </w:r>
      </w:ins>
      <w:ins w:id="73" w:author="Grace Yuan" w:date="2022-02-12T11:01:00Z">
        <w:r w:rsidR="002E78D5">
          <w:t>user to type in a street name</w:t>
        </w:r>
      </w:ins>
      <w:ins w:id="74" w:author="Grace Yuan" w:date="2022-02-12T11:02:00Z">
        <w:r w:rsidR="002E78D5">
          <w:t xml:space="preserve">, </w:t>
        </w:r>
      </w:ins>
      <w:ins w:id="75" w:author="Grace Yuan" w:date="2022-02-12T11:03:00Z">
        <w:r w:rsidR="002E78D5">
          <w:t xml:space="preserve">coordinates with latitude and </w:t>
        </w:r>
      </w:ins>
      <w:ins w:id="76" w:author="Grace Yuan" w:date="2022-02-12T11:04:00Z">
        <w:r w:rsidR="002E78D5">
          <w:t>longitude</w:t>
        </w:r>
      </w:ins>
      <w:ins w:id="77" w:author="Grace Yuan" w:date="2022-02-12T11:02:00Z">
        <w:r w:rsidR="002E78D5">
          <w:t>,</w:t>
        </w:r>
      </w:ins>
      <w:ins w:id="78" w:author="Grace Yuan" w:date="2022-02-12T11:01:00Z">
        <w:r w:rsidR="002E78D5">
          <w:t xml:space="preserve"> or other description</w:t>
        </w:r>
      </w:ins>
      <w:ins w:id="79" w:author="Grace Yuan" w:date="2022-02-12T11:04:00Z">
        <w:r w:rsidR="002E78D5">
          <w:t>s</w:t>
        </w:r>
      </w:ins>
      <w:ins w:id="80" w:author="Grace Yuan" w:date="2022-02-12T11:01:00Z">
        <w:r w:rsidR="002E78D5">
          <w:t xml:space="preserve"> of a location</w:t>
        </w:r>
      </w:ins>
      <w:ins w:id="81" w:author="Grace Yuan" w:date="2022-02-12T11:03:00Z">
        <w:r w:rsidR="002E78D5">
          <w:t>,</w:t>
        </w:r>
      </w:ins>
      <w:ins w:id="82" w:author="Grace Yuan" w:date="2022-02-12T11:01:00Z">
        <w:r w:rsidR="002E78D5">
          <w:t xml:space="preserve"> and </w:t>
        </w:r>
      </w:ins>
      <w:ins w:id="83" w:author="Grace Yuan" w:date="2022-02-12T11:03:00Z">
        <w:r w:rsidR="002E78D5">
          <w:t>mo</w:t>
        </w:r>
      </w:ins>
      <w:ins w:id="84" w:author="Grace Yuan" w:date="2022-02-12T11:04:00Z">
        <w:r w:rsidR="002E78D5">
          <w:t>ve to that location on the map.</w:t>
        </w:r>
      </w:ins>
      <w:ins w:id="85" w:author="Grace Yuan" w:date="2022-02-12T11:01:00Z">
        <w:r w:rsidR="002E78D5">
          <w:t xml:space="preserve"> </w:t>
        </w:r>
      </w:ins>
      <w:r w:rsidR="00023778">
        <w:t xml:space="preserve">On the left side of each map there are menus to toggle on and off map layers, including: 1) contours; 2) </w:t>
      </w:r>
      <w:proofErr w:type="spellStart"/>
      <w:r w:rsidR="0009471C">
        <w:t>hillshade</w:t>
      </w:r>
      <w:proofErr w:type="spellEnd"/>
      <w:r w:rsidR="0009471C">
        <w:t xml:space="preserve">; 3) </w:t>
      </w:r>
      <w:r w:rsidR="00023778">
        <w:t xml:space="preserve">all the bus routes in Burlington; </w:t>
      </w:r>
      <w:r w:rsidR="0009471C">
        <w:t>4</w:t>
      </w:r>
      <w:r w:rsidR="00023778">
        <w:t xml:space="preserve">) all the bus stops. </w:t>
      </w:r>
    </w:p>
    <w:p w14:paraId="773CCE2F" w14:textId="3FF367D4" w:rsidR="004E30E9" w:rsidRDefault="004E30E9" w:rsidP="009D2D84">
      <w:r>
        <w:rPr>
          <w:noProof/>
        </w:rPr>
        <w:drawing>
          <wp:anchor distT="0" distB="0" distL="114300" distR="114300" simplePos="0" relativeHeight="251658240" behindDoc="1" locked="0" layoutInCell="1" allowOverlap="1" wp14:anchorId="169F4E1F" wp14:editId="1E6039D2">
            <wp:simplePos x="0" y="0"/>
            <wp:positionH relativeFrom="column">
              <wp:posOffset>2244090</wp:posOffset>
            </wp:positionH>
            <wp:positionV relativeFrom="paragraph">
              <wp:posOffset>148590</wp:posOffset>
            </wp:positionV>
            <wp:extent cx="228600" cy="208915"/>
            <wp:effectExtent l="0" t="0" r="0" b="0"/>
            <wp:wrapTight wrapText="bothSides">
              <wp:wrapPolygon edited="0">
                <wp:start x="0" y="0"/>
                <wp:lineTo x="0" y="19696"/>
                <wp:lineTo x="20400" y="19696"/>
                <wp:lineTo x="204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8">
                      <a:extLst>
                        <a:ext uri="{28A0092B-C50C-407E-A947-70E740481C1C}">
                          <a14:useLocalDpi xmlns:a14="http://schemas.microsoft.com/office/drawing/2010/main" val="0"/>
                        </a:ext>
                      </a:extLst>
                    </a:blip>
                    <a:srcRect l="11925" r="-11925"/>
                    <a:stretch/>
                  </pic:blipFill>
                  <pic:spPr bwMode="auto">
                    <a:xfrm>
                      <a:off x="0" y="0"/>
                      <a:ext cx="228600" cy="20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279CB9" w14:textId="75781152" w:rsidR="004E30E9" w:rsidRDefault="004F10A4" w:rsidP="009D2D84">
      <w:r>
        <w:t>O</w:t>
      </w:r>
      <w:r w:rsidR="00023778">
        <w:t xml:space="preserve">n the map, </w:t>
      </w:r>
      <w:ins w:id="86" w:author="Bowes, Jeremy" w:date="2022-02-11T13:44:00Z">
        <w:r w:rsidR="00C02526">
          <w:t xml:space="preserve">the </w:t>
        </w:r>
      </w:ins>
      <w:r w:rsidR="00136E49">
        <w:t>user</w:t>
      </w:r>
      <w:r w:rsidR="00023778">
        <w:t xml:space="preserve"> can find the legends for all the potential electric bus charger locations with pop-up details </w:t>
      </w:r>
      <w:ins w:id="87" w:author="Bowes, Jeremy" w:date="2022-02-11T13:45:00Z">
        <w:r w:rsidR="00C02526">
          <w:t xml:space="preserve">through </w:t>
        </w:r>
      </w:ins>
      <w:r w:rsidR="00023778">
        <w:t>hover</w:t>
      </w:r>
      <w:ins w:id="88" w:author="Bowes, Jeremy" w:date="2022-02-11T13:45:00Z">
        <w:r w:rsidR="00C02526">
          <w:t>ing</w:t>
        </w:r>
      </w:ins>
      <w:r w:rsidR="00023778">
        <w:t xml:space="preserve">. </w:t>
      </w:r>
    </w:p>
    <w:p w14:paraId="7D516A27" w14:textId="2DEB08D8" w:rsidR="004E30E9" w:rsidRDefault="004E30E9" w:rsidP="009D2D84">
      <w:r>
        <w:rPr>
          <w:noProof/>
        </w:rPr>
        <w:drawing>
          <wp:anchor distT="0" distB="0" distL="114300" distR="114300" simplePos="0" relativeHeight="251658241" behindDoc="1" locked="0" layoutInCell="1" allowOverlap="1" wp14:anchorId="48688F94" wp14:editId="658ED27A">
            <wp:simplePos x="0" y="0"/>
            <wp:positionH relativeFrom="column">
              <wp:posOffset>3901440</wp:posOffset>
            </wp:positionH>
            <wp:positionV relativeFrom="paragraph">
              <wp:posOffset>3215</wp:posOffset>
            </wp:positionV>
            <wp:extent cx="615479" cy="321356"/>
            <wp:effectExtent l="0" t="0" r="0" b="0"/>
            <wp:wrapTight wrapText="bothSides">
              <wp:wrapPolygon edited="0">
                <wp:start x="0" y="0"/>
                <wp:lineTo x="0" y="20490"/>
                <wp:lineTo x="20954" y="20490"/>
                <wp:lineTo x="20954" y="0"/>
                <wp:lineTo x="0" y="0"/>
              </wp:wrapPolygon>
            </wp:wrapTight>
            <wp:docPr id="26" name="Picture 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ig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479" cy="321356"/>
                    </a:xfrm>
                    <a:prstGeom prst="rect">
                      <a:avLst/>
                    </a:prstGeom>
                  </pic:spPr>
                </pic:pic>
              </a:graphicData>
            </a:graphic>
            <wp14:sizeRelH relativeFrom="page">
              <wp14:pctWidth>0</wp14:pctWidth>
            </wp14:sizeRelH>
            <wp14:sizeRelV relativeFrom="page">
              <wp14:pctHeight>0</wp14:pctHeight>
            </wp14:sizeRelV>
          </wp:anchor>
        </w:drawing>
      </w:r>
    </w:p>
    <w:p w14:paraId="6417880F" w14:textId="3FB42738" w:rsidR="00023778" w:rsidRDefault="00590A72" w:rsidP="009D2D84">
      <w:r>
        <w:t xml:space="preserve">On the right bottom corner of each map, there are two icons that will each take the </w:t>
      </w:r>
      <w:r w:rsidR="00136E49">
        <w:t>user</w:t>
      </w:r>
      <w:r>
        <w:t xml:space="preserve"> to the GHG Emissions Analysis page and the Electricity Cost Estimation page.</w:t>
      </w:r>
    </w:p>
    <w:p w14:paraId="5FB0CBE3" w14:textId="77777777" w:rsidR="000F7781" w:rsidRDefault="000F7781" w:rsidP="009D2D84"/>
    <w:p w14:paraId="39FA52B0" w14:textId="2A4AC46B" w:rsidR="001255ED" w:rsidRDefault="00621D93" w:rsidP="009D2D84">
      <w:r>
        <w:rPr>
          <w:noProof/>
        </w:rPr>
        <w:drawing>
          <wp:inline distT="0" distB="0" distL="0" distR="0" wp14:anchorId="115E0435" wp14:editId="05D84725">
            <wp:extent cx="5943600" cy="3398520"/>
            <wp:effectExtent l="0" t="0" r="0" b="508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67EF83E6" w14:textId="1C6F230D" w:rsidR="001255ED" w:rsidRDefault="00621D93" w:rsidP="00621D93">
      <w:pPr>
        <w:pStyle w:val="Caption"/>
      </w:pPr>
      <w:bookmarkStart w:id="89" w:name="_Toc95812937"/>
      <w:r>
        <w:t xml:space="preserve">Figure </w:t>
      </w:r>
      <w:r>
        <w:fldChar w:fldCharType="begin"/>
      </w:r>
      <w:r>
        <w:instrText>SEQ Figure \* ARABIC</w:instrText>
      </w:r>
      <w:r>
        <w:fldChar w:fldCharType="separate"/>
      </w:r>
      <w:r w:rsidR="00C05D68">
        <w:rPr>
          <w:noProof/>
        </w:rPr>
        <w:t>6</w:t>
      </w:r>
      <w:r>
        <w:fldChar w:fldCharType="end"/>
      </w:r>
      <w:r w:rsidR="00800517">
        <w:t xml:space="preserve"> -</w:t>
      </w:r>
      <w:r>
        <w:t xml:space="preserve"> The </w:t>
      </w:r>
      <w:r w:rsidRPr="007755BB">
        <w:t>Simulation Results page</w:t>
      </w:r>
      <w:bookmarkEnd w:id="89"/>
    </w:p>
    <w:p w14:paraId="7380D133" w14:textId="77777777" w:rsidR="004E30E9" w:rsidRPr="004E30E9" w:rsidRDefault="004E30E9" w:rsidP="004E30E9"/>
    <w:p w14:paraId="5B675634" w14:textId="75963252" w:rsidR="00071E3E" w:rsidRDefault="00071E3E" w:rsidP="009D2D84">
      <w:r>
        <w:t xml:space="preserve">At the bottom half of the page, there is a </w:t>
      </w:r>
      <w:r w:rsidR="0068421F">
        <w:t>drop-down</w:t>
      </w:r>
      <w:r>
        <w:t xml:space="preserve"> menu to select between four sets of graphs</w:t>
      </w:r>
      <w:r w:rsidR="00C13F51">
        <w:t xml:space="preserve">: 1) No Diesel Heater, Depot Only Charging; 2) Diesel Heater, Depot Only Charging; 3) No Diesel Heater, Opportunity Charging; </w:t>
      </w:r>
      <w:ins w:id="90" w:author="Bowes, Jeremy" w:date="2022-02-11T13:46:00Z">
        <w:r w:rsidR="005A2EB6">
          <w:t xml:space="preserve">and </w:t>
        </w:r>
      </w:ins>
      <w:r w:rsidR="00C13F51">
        <w:t>4) Diesel Heater, Opportunity Charging</w:t>
      </w:r>
      <w:r>
        <w:t>.</w:t>
      </w:r>
      <w:r w:rsidR="00C13F51">
        <w:t xml:space="preserve"> Each set of </w:t>
      </w:r>
      <w:r w:rsidR="00C13F51">
        <w:lastRenderedPageBreak/>
        <w:t>graph</w:t>
      </w:r>
      <w:ins w:id="91" w:author="Bowes, Jeremy" w:date="2022-02-11T13:46:00Z">
        <w:r w:rsidR="005A2EB6">
          <w:t>s</w:t>
        </w:r>
      </w:ins>
      <w:r w:rsidR="00C13F51">
        <w:t xml:space="preserve"> contains Range Analysis graphs for weekdays, Saturday, </w:t>
      </w:r>
      <w:r w:rsidR="000A7EA5">
        <w:t xml:space="preserve">and </w:t>
      </w:r>
      <w:r w:rsidR="00C13F51">
        <w:t>Sunday</w:t>
      </w:r>
      <w:r w:rsidR="000A7EA5">
        <w:t>, categorized by bus #1 and bus #2</w:t>
      </w:r>
      <w:r w:rsidR="00C13F51">
        <w:t>;</w:t>
      </w:r>
      <w:r w:rsidR="0068421F">
        <w:t xml:space="preserve"> </w:t>
      </w:r>
      <w:r w:rsidR="000A7EA5">
        <w:t xml:space="preserve">and </w:t>
      </w:r>
      <w:ins w:id="92" w:author="Bowes, Jeremy" w:date="2022-02-11T13:47:00Z">
        <w:r w:rsidR="005A2EB6">
          <w:t xml:space="preserve">the </w:t>
        </w:r>
      </w:ins>
      <w:r w:rsidR="00C13F51">
        <w:t xml:space="preserve">success rate of one-to-one replacement of </w:t>
      </w:r>
      <w:r w:rsidR="001255ED">
        <w:t>diesel</w:t>
      </w:r>
      <w:r w:rsidR="00C13F51">
        <w:t xml:space="preserve"> buses with BEBs</w:t>
      </w:r>
      <w:r w:rsidR="001255ED">
        <w:t>.</w:t>
      </w:r>
    </w:p>
    <w:p w14:paraId="48C56E84" w14:textId="77777777" w:rsidR="001255ED" w:rsidRPr="00023778" w:rsidRDefault="001255ED" w:rsidP="009D2D84"/>
    <w:p w14:paraId="52ABDAA7" w14:textId="26583720" w:rsidR="001255ED" w:rsidRDefault="00056E8F" w:rsidP="00056E8F">
      <w:pPr>
        <w:jc w:val="center"/>
      </w:pPr>
      <w:r>
        <w:rPr>
          <w:noProof/>
        </w:rPr>
        <w:drawing>
          <wp:inline distT="0" distB="0" distL="0" distR="0" wp14:anchorId="21479E5E" wp14:editId="2D5A5CB6">
            <wp:extent cx="2768600" cy="1119784"/>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49308" cy="1152427"/>
                    </a:xfrm>
                    <a:prstGeom prst="rect">
                      <a:avLst/>
                    </a:prstGeom>
                  </pic:spPr>
                </pic:pic>
              </a:graphicData>
            </a:graphic>
          </wp:inline>
        </w:drawing>
      </w:r>
    </w:p>
    <w:p w14:paraId="30B7060C" w14:textId="2AA8FB44" w:rsidR="00376D7D" w:rsidRDefault="00800517" w:rsidP="00800517">
      <w:pPr>
        <w:pStyle w:val="Caption"/>
      </w:pPr>
      <w:bookmarkStart w:id="93" w:name="_Toc95812938"/>
      <w:r>
        <w:t xml:space="preserve">Figure </w:t>
      </w:r>
      <w:r>
        <w:fldChar w:fldCharType="begin"/>
      </w:r>
      <w:r>
        <w:instrText>SEQ Figure \* ARABIC</w:instrText>
      </w:r>
      <w:r>
        <w:fldChar w:fldCharType="separate"/>
      </w:r>
      <w:r w:rsidR="00C05D68">
        <w:rPr>
          <w:noProof/>
        </w:rPr>
        <w:t>7</w:t>
      </w:r>
      <w:r>
        <w:fldChar w:fldCharType="end"/>
      </w:r>
      <w:r>
        <w:t xml:space="preserve"> </w:t>
      </w:r>
      <w:ins w:id="94" w:author="Bowes, Jeremy" w:date="2022-02-11T13:47:00Z">
        <w:r w:rsidR="007117CF">
          <w:t>–</w:t>
        </w:r>
      </w:ins>
      <w:r>
        <w:t xml:space="preserve"> </w:t>
      </w:r>
      <w:ins w:id="95" w:author="Bowes, Jeremy" w:date="2022-02-11T13:47:00Z">
        <w:r w:rsidR="007117CF">
          <w:t xml:space="preserve">Example of </w:t>
        </w:r>
      </w:ins>
      <w:proofErr w:type="gramStart"/>
      <w:r w:rsidRPr="009F7932">
        <w:t>Drop down</w:t>
      </w:r>
      <w:proofErr w:type="gramEnd"/>
      <w:r w:rsidRPr="009F7932">
        <w:t xml:space="preserve"> menu</w:t>
      </w:r>
      <w:bookmarkEnd w:id="93"/>
    </w:p>
    <w:p w14:paraId="737D4D98" w14:textId="77777777" w:rsidR="00376D7D" w:rsidRDefault="00376D7D" w:rsidP="00800517">
      <w:pPr>
        <w:pStyle w:val="Caption"/>
      </w:pPr>
    </w:p>
    <w:p w14:paraId="36107B31" w14:textId="2916C452" w:rsidR="003F252B" w:rsidRDefault="00376D7D" w:rsidP="00376D7D">
      <w:pPr>
        <w:jc w:val="center"/>
      </w:pPr>
      <w:r>
        <w:rPr>
          <w:noProof/>
        </w:rPr>
        <w:drawing>
          <wp:inline distT="0" distB="0" distL="0" distR="0" wp14:anchorId="256BBE35" wp14:editId="77DF8563">
            <wp:extent cx="4238509" cy="2333897"/>
            <wp:effectExtent l="0" t="0" r="3810" b="3175"/>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3750" cy="2358808"/>
                    </a:xfrm>
                    <a:prstGeom prst="rect">
                      <a:avLst/>
                    </a:prstGeom>
                  </pic:spPr>
                </pic:pic>
              </a:graphicData>
            </a:graphic>
          </wp:inline>
        </w:drawing>
      </w:r>
    </w:p>
    <w:p w14:paraId="69763A41" w14:textId="317AF1F0" w:rsidR="00376D7D" w:rsidRDefault="00376D7D" w:rsidP="00376D7D">
      <w:pPr>
        <w:pStyle w:val="Caption"/>
      </w:pPr>
      <w:bookmarkStart w:id="96" w:name="_Toc95812939"/>
      <w:r>
        <w:t xml:space="preserve">Figure </w:t>
      </w:r>
      <w:r>
        <w:fldChar w:fldCharType="begin"/>
      </w:r>
      <w:r>
        <w:instrText>SEQ Figure \* ARABIC</w:instrText>
      </w:r>
      <w:r>
        <w:fldChar w:fldCharType="separate"/>
      </w:r>
      <w:r w:rsidR="00C05D68">
        <w:rPr>
          <w:noProof/>
        </w:rPr>
        <w:t>8</w:t>
      </w:r>
      <w:r>
        <w:fldChar w:fldCharType="end"/>
      </w:r>
      <w:r>
        <w:t xml:space="preserve"> - Drop down menu </w:t>
      </w:r>
      <w:ins w:id="97" w:author="Bowes, Jeremy" w:date="2022-02-11T13:48:00Z">
        <w:r w:rsidR="007117CF">
          <w:t xml:space="preserve">code </w:t>
        </w:r>
      </w:ins>
      <w:r>
        <w:t>and graphs inside</w:t>
      </w:r>
      <w:bookmarkEnd w:id="96"/>
    </w:p>
    <w:p w14:paraId="2CBE1225" w14:textId="77777777" w:rsidR="00376D7D" w:rsidRPr="00376D7D" w:rsidRDefault="00376D7D" w:rsidP="00376D7D"/>
    <w:p w14:paraId="1C72756E" w14:textId="55B5F26E" w:rsidR="00376D7D" w:rsidRDefault="003F252B" w:rsidP="002D5BEE">
      <w:r>
        <w:t xml:space="preserve">The range analysis graphs are </w:t>
      </w:r>
      <w:ins w:id="98" w:author="Bowes, Jeremy" w:date="2022-02-11T13:48:00Z">
        <w:r w:rsidR="007117CF">
          <w:t xml:space="preserve">based </w:t>
        </w:r>
      </w:ins>
      <w:r>
        <w:t xml:space="preserve">upon the graphs in the </w:t>
      </w:r>
      <w:r w:rsidR="00621D93">
        <w:t xml:space="preserve">CUTRIC </w:t>
      </w:r>
      <w:r>
        <w:t xml:space="preserve">Burlington report. The data was </w:t>
      </w:r>
      <w:r w:rsidR="00621D93">
        <w:t xml:space="preserve">roughly </w:t>
      </w:r>
      <w:r>
        <w:t xml:space="preserve">extracted from the graphs </w:t>
      </w:r>
      <w:r w:rsidR="00621D93">
        <w:t xml:space="preserve">with non-accurate numbers </w:t>
      </w:r>
      <w:r w:rsidR="002D5BEE">
        <w:t xml:space="preserve">because we were not </w:t>
      </w:r>
      <w:ins w:id="99" w:author="Bowes, Jeremy" w:date="2022-02-11T13:48:00Z">
        <w:r w:rsidR="007117CF">
          <w:t>able to obtain</w:t>
        </w:r>
      </w:ins>
      <w:r w:rsidR="002D5BEE">
        <w:t xml:space="preserve"> the raw data</w:t>
      </w:r>
      <w:r>
        <w:t>. Please note that only one set of the range analysis graph</w:t>
      </w:r>
      <w:ins w:id="100" w:author="Bowes, Jeremy" w:date="2022-02-11T13:49:00Z">
        <w:r w:rsidR="007117CF">
          <w:t>s</w:t>
        </w:r>
      </w:ins>
      <w:r>
        <w:t xml:space="preserve"> was </w:t>
      </w:r>
      <w:r w:rsidR="00236338">
        <w:t xml:space="preserve">created based on “Figure 9. </w:t>
      </w:r>
      <w:r w:rsidR="00236338" w:rsidRPr="00236338">
        <w:t>Bus #1’s ranges after using diesel heater compared with operation distance: A) Weekday B) Saturdays C) Sundays” and “Figure 5. Success rate of one-to-one replacement of diesel buses with BEBs without a diesel heater (summer and winter are the same)”</w:t>
      </w:r>
      <w:r w:rsidR="00236338">
        <w:t xml:space="preserve"> from the report.</w:t>
      </w:r>
      <w:r>
        <w:t xml:space="preserve"> </w:t>
      </w:r>
      <w:r w:rsidR="002D5BEE">
        <w:t xml:space="preserve">We used this set of graphs repetitively under all four </w:t>
      </w:r>
      <w:r w:rsidR="00B82A95">
        <w:t>dropdowns</w:t>
      </w:r>
      <w:r w:rsidR="00621D93">
        <w:t xml:space="preserve"> to show how </w:t>
      </w:r>
      <w:r w:rsidR="00236338">
        <w:t xml:space="preserve">several graphs can be displayed to cover all </w:t>
      </w:r>
      <w:r w:rsidR="00800517">
        <w:t>four situations</w:t>
      </w:r>
      <w:r w:rsidR="002D5BEE">
        <w:t>.</w:t>
      </w:r>
      <w:r w:rsidR="00376D7D">
        <w:t xml:space="preserve"> When hover</w:t>
      </w:r>
      <w:ins w:id="101" w:author="Bowes, Jeremy" w:date="2022-02-11T13:50:00Z">
        <w:r w:rsidR="007117CF">
          <w:t>ing</w:t>
        </w:r>
      </w:ins>
      <w:r w:rsidR="00376D7D">
        <w:t xml:space="preserve"> over each blue bar, more details will be displayed on a tooltip. </w:t>
      </w:r>
    </w:p>
    <w:p w14:paraId="6E37FB99" w14:textId="77777777" w:rsidR="00376D7D" w:rsidRPr="00376D7D" w:rsidRDefault="00376D7D" w:rsidP="00376D7D"/>
    <w:p w14:paraId="08E87589" w14:textId="3152C5AB" w:rsidR="001255ED" w:rsidRDefault="001255ED" w:rsidP="003F252B">
      <w:pPr>
        <w:jc w:val="center"/>
      </w:pPr>
      <w:r>
        <w:rPr>
          <w:noProof/>
        </w:rPr>
        <w:drawing>
          <wp:inline distT="0" distB="0" distL="0" distR="0" wp14:anchorId="2FC21ECB" wp14:editId="3A9BFBBE">
            <wp:extent cx="5943600" cy="1123950"/>
            <wp:effectExtent l="0" t="0" r="0" b="635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6E3080CB" w14:textId="5618D381" w:rsidR="001255ED" w:rsidRDefault="00032578" w:rsidP="00032578">
      <w:pPr>
        <w:pStyle w:val="Caption"/>
      </w:pPr>
      <w:bookmarkStart w:id="102" w:name="_Toc95812940"/>
      <w:r>
        <w:lastRenderedPageBreak/>
        <w:t xml:space="preserve">Figure </w:t>
      </w:r>
      <w:r>
        <w:fldChar w:fldCharType="begin"/>
      </w:r>
      <w:r>
        <w:instrText>SEQ Figure \* ARABIC</w:instrText>
      </w:r>
      <w:r>
        <w:fldChar w:fldCharType="separate"/>
      </w:r>
      <w:ins w:id="103" w:author="Grace Yuan" w:date="2022-02-13T13:14:00Z">
        <w:r w:rsidR="00A77822">
          <w:rPr>
            <w:noProof/>
          </w:rPr>
          <w:t>9</w:t>
        </w:r>
      </w:ins>
      <w:r>
        <w:fldChar w:fldCharType="end"/>
      </w:r>
      <w:r>
        <w:t xml:space="preserve"> - </w:t>
      </w:r>
      <w:r w:rsidRPr="00C742C7">
        <w:t>Range Analysis – Weekday</w:t>
      </w:r>
      <w:bookmarkEnd w:id="102"/>
    </w:p>
    <w:p w14:paraId="4119F451" w14:textId="20D8D813" w:rsidR="00AE0D58" w:rsidRDefault="001255ED" w:rsidP="003F252B">
      <w:pPr>
        <w:jc w:val="center"/>
      </w:pPr>
      <w:r>
        <w:rPr>
          <w:noProof/>
        </w:rPr>
        <w:drawing>
          <wp:inline distT="0" distB="0" distL="0" distR="0" wp14:anchorId="1906316B" wp14:editId="1F003BA9">
            <wp:extent cx="5943600" cy="115760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157605"/>
                    </a:xfrm>
                    <a:prstGeom prst="rect">
                      <a:avLst/>
                    </a:prstGeom>
                  </pic:spPr>
                </pic:pic>
              </a:graphicData>
            </a:graphic>
          </wp:inline>
        </w:drawing>
      </w:r>
    </w:p>
    <w:p w14:paraId="264C114B" w14:textId="3347417E" w:rsidR="001255ED" w:rsidRDefault="00032578" w:rsidP="00032578">
      <w:pPr>
        <w:pStyle w:val="Caption"/>
      </w:pPr>
      <w:bookmarkStart w:id="104" w:name="_Toc95812941"/>
      <w:r>
        <w:t xml:space="preserve">Figure </w:t>
      </w:r>
      <w:r>
        <w:fldChar w:fldCharType="begin"/>
      </w:r>
      <w:r>
        <w:instrText>SEQ Figure \* ARABIC</w:instrText>
      </w:r>
      <w:r>
        <w:fldChar w:fldCharType="separate"/>
      </w:r>
      <w:ins w:id="105" w:author="Grace Yuan" w:date="2022-02-13T13:14:00Z">
        <w:r w:rsidR="00A77822">
          <w:rPr>
            <w:noProof/>
          </w:rPr>
          <w:t>10</w:t>
        </w:r>
      </w:ins>
      <w:r>
        <w:fldChar w:fldCharType="end"/>
      </w:r>
      <w:r>
        <w:t xml:space="preserve"> - </w:t>
      </w:r>
      <w:r w:rsidRPr="00357ECB">
        <w:t>Range Analysis – Saturday and Sunday</w:t>
      </w:r>
      <w:bookmarkEnd w:id="104"/>
    </w:p>
    <w:p w14:paraId="3FABB2F9" w14:textId="77777777" w:rsidR="00A77822" w:rsidRDefault="00A77822" w:rsidP="00A77822">
      <w:pPr>
        <w:rPr>
          <w:ins w:id="106" w:author="Grace Yuan" w:date="2022-02-13T13:14:00Z"/>
        </w:rPr>
      </w:pPr>
      <w:ins w:id="107" w:author="Grace Yuan" w:date="2022-02-13T13:14:00Z">
        <w:r>
          <w:rPr>
            <w:noProof/>
          </w:rPr>
          <w:drawing>
            <wp:inline distT="0" distB="0" distL="0" distR="0" wp14:anchorId="7ABDF0B0" wp14:editId="63C77A55">
              <wp:extent cx="5943600" cy="3996690"/>
              <wp:effectExtent l="0" t="0" r="0" b="3810"/>
              <wp:docPr id="62" name="Picture 6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ins>
    </w:p>
    <w:p w14:paraId="358F7501" w14:textId="4487B31E" w:rsidR="005A05C3" w:rsidRPr="005A05C3" w:rsidRDefault="00A77822" w:rsidP="00E92AFB">
      <w:pPr>
        <w:pStyle w:val="Caption"/>
      </w:pPr>
      <w:bookmarkStart w:id="108" w:name="_Toc95812942"/>
      <w:ins w:id="109" w:author="Grace Yuan" w:date="2022-02-13T13:16:00Z">
        <w:r>
          <w:t xml:space="preserve">Figure </w:t>
        </w:r>
        <w:r>
          <w:rPr>
            <w:i w:val="0"/>
            <w:iCs w:val="0"/>
          </w:rPr>
          <w:fldChar w:fldCharType="begin"/>
        </w:r>
        <w:r>
          <w:instrText>SEQ Figure \* ARABIC</w:instrText>
        </w:r>
        <w:r>
          <w:rPr>
            <w:i w:val="0"/>
            <w:iCs w:val="0"/>
          </w:rPr>
          <w:fldChar w:fldCharType="separate"/>
        </w:r>
        <w:r>
          <w:rPr>
            <w:noProof/>
          </w:rPr>
          <w:t>11</w:t>
        </w:r>
        <w:r>
          <w:rPr>
            <w:i w:val="0"/>
            <w:iCs w:val="0"/>
          </w:rPr>
          <w:fldChar w:fldCharType="end"/>
        </w:r>
        <w:r>
          <w:t xml:space="preserve"> – Bus #1’s range analysis [Figure 9 in the Burlington Report]</w:t>
        </w:r>
      </w:ins>
      <w:bookmarkEnd w:id="108"/>
    </w:p>
    <w:p w14:paraId="7D42E818" w14:textId="5B1C4189" w:rsidR="00AE0D58" w:rsidRPr="00CC5CCC" w:rsidRDefault="004068A3" w:rsidP="00E92AFB">
      <w:pPr>
        <w:rPr>
          <w:rFonts w:ascii="Calibri" w:hAnsi="Calibri" w:cs="Calibri"/>
        </w:rPr>
      </w:pPr>
      <w:r>
        <w:rPr>
          <w:rFonts w:ascii="Calibri" w:hAnsi="Calibri" w:cs="Calibri"/>
          <w:noProof/>
        </w:rPr>
        <w:drawing>
          <wp:inline distT="0" distB="0" distL="0" distR="0" wp14:anchorId="3D10F245" wp14:editId="6F56A491">
            <wp:extent cx="5943600" cy="182118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666" cy="1830086"/>
                    </a:xfrm>
                    <a:prstGeom prst="rect">
                      <a:avLst/>
                    </a:prstGeom>
                  </pic:spPr>
                </pic:pic>
              </a:graphicData>
            </a:graphic>
          </wp:inline>
        </w:drawing>
      </w:r>
    </w:p>
    <w:p w14:paraId="024BEE71" w14:textId="10866854" w:rsidR="003F252B" w:rsidRDefault="00032578" w:rsidP="00032578">
      <w:pPr>
        <w:pStyle w:val="Caption"/>
      </w:pPr>
      <w:bookmarkStart w:id="110" w:name="_Toc95812943"/>
      <w:r>
        <w:t xml:space="preserve">Figure </w:t>
      </w:r>
      <w:r>
        <w:fldChar w:fldCharType="begin"/>
      </w:r>
      <w:r>
        <w:instrText>SEQ Figure \* ARABIC</w:instrText>
      </w:r>
      <w:r>
        <w:fldChar w:fldCharType="separate"/>
      </w:r>
      <w:ins w:id="111" w:author="Grace Yuan" w:date="2022-02-13T13:13:00Z">
        <w:r w:rsidR="00A77822">
          <w:rPr>
            <w:noProof/>
          </w:rPr>
          <w:t>12</w:t>
        </w:r>
      </w:ins>
      <w:r>
        <w:fldChar w:fldCharType="end"/>
      </w:r>
      <w:r>
        <w:t xml:space="preserve"> - </w:t>
      </w:r>
      <w:r w:rsidRPr="001E5C76">
        <w:t>Success rate of one-to-one replacement of diesel buses with BEBs</w:t>
      </w:r>
      <w:bookmarkEnd w:id="110"/>
    </w:p>
    <w:p w14:paraId="52CF1A5F" w14:textId="77777777" w:rsidR="00A77822" w:rsidRDefault="00A77822" w:rsidP="00A77822">
      <w:pPr>
        <w:jc w:val="center"/>
        <w:rPr>
          <w:ins w:id="112" w:author="Grace Yuan" w:date="2022-02-13T13:12:00Z"/>
        </w:rPr>
      </w:pPr>
      <w:ins w:id="113" w:author="Grace Yuan" w:date="2022-02-13T13:12:00Z">
        <w:r>
          <w:rPr>
            <w:noProof/>
          </w:rPr>
          <w:lastRenderedPageBreak/>
          <w:drawing>
            <wp:inline distT="0" distB="0" distL="0" distR="0" wp14:anchorId="4D80AE25" wp14:editId="5CA5B19C">
              <wp:extent cx="5943600" cy="3346450"/>
              <wp:effectExtent l="0" t="0" r="0" b="635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6E339FA7" w14:textId="2BCAEF73" w:rsidR="00A77822" w:rsidRDefault="00A77822" w:rsidP="00A77822">
      <w:pPr>
        <w:pStyle w:val="Caption"/>
        <w:rPr>
          <w:ins w:id="114" w:author="Grace Yuan" w:date="2022-02-13T13:12:00Z"/>
        </w:rPr>
      </w:pPr>
      <w:bookmarkStart w:id="115" w:name="_Toc95812944"/>
      <w:ins w:id="116" w:author="Grace Yuan" w:date="2022-02-13T13:13:00Z">
        <w:r>
          <w:t xml:space="preserve">Figure </w:t>
        </w:r>
        <w:r>
          <w:fldChar w:fldCharType="begin"/>
        </w:r>
        <w:r>
          <w:instrText xml:space="preserve"> SEQ Figure \* ARABIC </w:instrText>
        </w:r>
      </w:ins>
      <w:r>
        <w:fldChar w:fldCharType="separate"/>
      </w:r>
      <w:ins w:id="117" w:author="Grace Yuan" w:date="2022-02-13T13:13:00Z">
        <w:r>
          <w:rPr>
            <w:noProof/>
          </w:rPr>
          <w:t>13</w:t>
        </w:r>
        <w:r>
          <w:fldChar w:fldCharType="end"/>
        </w:r>
        <w:r>
          <w:t xml:space="preserve"> - </w:t>
        </w:r>
        <w:r w:rsidRPr="000C11E1">
          <w:t xml:space="preserve">Success rate of </w:t>
        </w:r>
      </w:ins>
      <w:ins w:id="118" w:author="Grace Yuan" w:date="2022-02-15T10:32:00Z">
        <w:r w:rsidR="00C60C42" w:rsidRPr="000C11E1">
          <w:t>one-to-one</w:t>
        </w:r>
      </w:ins>
      <w:ins w:id="119" w:author="Grace Yuan" w:date="2022-02-13T13:13:00Z">
        <w:r w:rsidRPr="000C11E1">
          <w:t xml:space="preserve"> replacement of diesel buses with BEBs without a diesel heater [Figure 5 in the Burlington report]</w:t>
        </w:r>
      </w:ins>
      <w:bookmarkEnd w:id="115"/>
    </w:p>
    <w:p w14:paraId="22D4C455" w14:textId="77777777" w:rsidR="001E30CB" w:rsidRPr="001E30CB" w:rsidRDefault="001E30CB" w:rsidP="001E30CB"/>
    <w:p w14:paraId="1187340C" w14:textId="59350D78" w:rsidR="000F7781" w:rsidRDefault="001255ED">
      <w:pPr>
        <w:rPr>
          <w:rFonts w:ascii="Calibri" w:hAnsi="Calibri" w:cs="Calibri"/>
        </w:rPr>
      </w:pPr>
      <w:r>
        <w:rPr>
          <w:rFonts w:ascii="Calibri" w:hAnsi="Calibri" w:cs="Calibri"/>
        </w:rPr>
        <w:t xml:space="preserve">We implemented the interaction between the graphs and the maps by </w:t>
      </w:r>
      <w:r w:rsidR="001355DF">
        <w:rPr>
          <w:rFonts w:ascii="Calibri" w:hAnsi="Calibri" w:cs="Calibri"/>
        </w:rPr>
        <w:t xml:space="preserve">animating </w:t>
      </w:r>
      <w:ins w:id="120" w:author="Bowes, Jeremy" w:date="2022-02-11T13:52:00Z">
        <w:r w:rsidR="00BD2A47">
          <w:rPr>
            <w:rFonts w:ascii="Calibri" w:hAnsi="Calibri" w:cs="Calibri"/>
          </w:rPr>
          <w:t>a bus icon displayed a</w:t>
        </w:r>
      </w:ins>
      <w:ins w:id="121" w:author="Bowes, Jeremy" w:date="2022-02-11T13:53:00Z">
        <w:r w:rsidR="00BD2A47">
          <w:rPr>
            <w:rFonts w:ascii="Calibri" w:hAnsi="Calibri" w:cs="Calibri"/>
          </w:rPr>
          <w:t>s a</w:t>
        </w:r>
      </w:ins>
      <w:r w:rsidR="001355DF">
        <w:rPr>
          <w:rFonts w:ascii="Calibri" w:hAnsi="Calibri" w:cs="Calibri"/>
        </w:rPr>
        <w:t xml:space="preserve"> bus running on </w:t>
      </w:r>
      <w:ins w:id="122" w:author="Bowes, Jeremy" w:date="2022-02-11T13:53:00Z">
        <w:r w:rsidR="00BD2A47">
          <w:rPr>
            <w:rFonts w:ascii="Calibri" w:hAnsi="Calibri" w:cs="Calibri"/>
          </w:rPr>
          <w:t xml:space="preserve">a </w:t>
        </w:r>
      </w:ins>
      <w:r w:rsidR="001355DF">
        <w:rPr>
          <w:rFonts w:ascii="Calibri" w:hAnsi="Calibri" w:cs="Calibri"/>
        </w:rPr>
        <w:t xml:space="preserve">route. </w:t>
      </w:r>
      <w:r w:rsidR="000F7781">
        <w:rPr>
          <w:rFonts w:ascii="Calibri" w:hAnsi="Calibri" w:cs="Calibri"/>
        </w:rPr>
        <w:t>Bus 1 and Bus 2 on route 4 are selected to be prototyped with animation</w:t>
      </w:r>
      <w:ins w:id="123" w:author="Bowes, Jeremy" w:date="2022-02-11T13:55:00Z">
        <w:r w:rsidR="00BD2A47">
          <w:rPr>
            <w:rFonts w:ascii="Calibri" w:hAnsi="Calibri" w:cs="Calibri"/>
          </w:rPr>
          <w:t>.</w:t>
        </w:r>
      </w:ins>
      <w:r w:rsidR="000F7781">
        <w:rPr>
          <w:rFonts w:ascii="Calibri" w:hAnsi="Calibri" w:cs="Calibri"/>
        </w:rPr>
        <w:t xml:space="preserve"> </w:t>
      </w:r>
      <w:ins w:id="124" w:author="Bowes, Jeremy" w:date="2022-02-11T13:55:00Z">
        <w:r w:rsidR="00BD2A47">
          <w:rPr>
            <w:rFonts w:ascii="Calibri" w:hAnsi="Calibri" w:cs="Calibri"/>
          </w:rPr>
          <w:t>W</w:t>
        </w:r>
      </w:ins>
      <w:r w:rsidR="000F7781">
        <w:rPr>
          <w:rFonts w:ascii="Calibri" w:hAnsi="Calibri" w:cs="Calibri"/>
        </w:rPr>
        <w:t xml:space="preserve">hen the </w:t>
      </w:r>
      <w:r w:rsidR="00136E49">
        <w:rPr>
          <w:rFonts w:ascii="Calibri" w:hAnsi="Calibri" w:cs="Calibri"/>
        </w:rPr>
        <w:t>user</w:t>
      </w:r>
      <w:r w:rsidR="000F7781">
        <w:rPr>
          <w:rFonts w:ascii="Calibri" w:hAnsi="Calibri" w:cs="Calibri"/>
        </w:rPr>
        <w:t xml:space="preserve"> clicks on the 4-1 or 4-2 blue bar on the Bus #1 </w:t>
      </w:r>
      <w:r w:rsidR="001E30CB">
        <w:rPr>
          <w:rFonts w:ascii="Calibri" w:hAnsi="Calibri" w:cs="Calibri"/>
        </w:rPr>
        <w:t>or Bus #2</w:t>
      </w:r>
      <w:ins w:id="125" w:author="Bowes, Jeremy" w:date="2022-02-11T13:55:00Z">
        <w:r w:rsidR="00BD2A47">
          <w:rPr>
            <w:rFonts w:ascii="Calibri" w:hAnsi="Calibri" w:cs="Calibri"/>
          </w:rPr>
          <w:t>, t</w:t>
        </w:r>
      </w:ins>
      <w:ins w:id="126" w:author="Bowes, Jeremy" w:date="2022-02-11T13:54:00Z">
        <w:r w:rsidR="00BD2A47">
          <w:rPr>
            <w:rFonts w:ascii="Calibri" w:hAnsi="Calibri" w:cs="Calibri"/>
          </w:rPr>
          <w:t xml:space="preserve">he </w:t>
        </w:r>
      </w:ins>
      <w:r w:rsidR="001E30CB">
        <w:rPr>
          <w:rFonts w:ascii="Calibri" w:hAnsi="Calibri" w:cs="Calibri"/>
        </w:rPr>
        <w:t>Weekday g</w:t>
      </w:r>
      <w:r w:rsidR="000F7781">
        <w:rPr>
          <w:rFonts w:ascii="Calibri" w:hAnsi="Calibri" w:cs="Calibri"/>
        </w:rPr>
        <w:t>raph</w:t>
      </w:r>
      <w:r w:rsidR="001F594A">
        <w:rPr>
          <w:rFonts w:ascii="Calibri" w:hAnsi="Calibri" w:cs="Calibri"/>
        </w:rPr>
        <w:t xml:space="preserve"> under the second drop-down item “No Diesel Heater, Depot Only Charging”</w:t>
      </w:r>
      <w:r w:rsidR="000F7781">
        <w:rPr>
          <w:rFonts w:ascii="Calibri" w:hAnsi="Calibri" w:cs="Calibri"/>
        </w:rPr>
        <w:t xml:space="preserve">, the corresponding bus will start running </w:t>
      </w:r>
      <w:r w:rsidR="001F594A">
        <w:rPr>
          <w:rFonts w:ascii="Calibri" w:hAnsi="Calibri" w:cs="Calibri"/>
        </w:rPr>
        <w:t>along the route</w:t>
      </w:r>
      <w:ins w:id="127" w:author="Bowes, Jeremy" w:date="2022-02-11T13:55:00Z">
        <w:r w:rsidR="00BD2A47" w:rsidRPr="00BD2A47">
          <w:rPr>
            <w:rFonts w:ascii="Calibri" w:hAnsi="Calibri" w:cs="Calibri"/>
          </w:rPr>
          <w:t xml:space="preserve"> </w:t>
        </w:r>
        <w:r w:rsidR="00BD2A47">
          <w:rPr>
            <w:rFonts w:ascii="Calibri" w:hAnsi="Calibri" w:cs="Calibri"/>
          </w:rPr>
          <w:t>on the map</w:t>
        </w:r>
      </w:ins>
      <w:r w:rsidR="000F7781">
        <w:rPr>
          <w:rFonts w:ascii="Calibri" w:hAnsi="Calibri" w:cs="Calibri"/>
        </w:rPr>
        <w:t xml:space="preserve">. </w:t>
      </w:r>
      <w:r w:rsidR="001F594A">
        <w:rPr>
          <w:rFonts w:ascii="Calibri" w:hAnsi="Calibri" w:cs="Calibri"/>
        </w:rPr>
        <w:t xml:space="preserve">The outer circle of the bus icon has </w:t>
      </w:r>
      <w:ins w:id="128" w:author="Bowes, Jeremy" w:date="2022-02-11T13:56:00Z">
        <w:r w:rsidR="00BD2A47">
          <w:rPr>
            <w:rFonts w:ascii="Calibri" w:hAnsi="Calibri" w:cs="Calibri"/>
          </w:rPr>
          <w:t>the</w:t>
        </w:r>
      </w:ins>
      <w:r w:rsidR="001F594A">
        <w:rPr>
          <w:rFonts w:ascii="Calibri" w:hAnsi="Calibri" w:cs="Calibri"/>
        </w:rPr>
        <w:t xml:space="preserve"> potential to represent the battery status of the bus. Note that animation has only been implemented to those two graphs for 4-1 and 4-2 buses as a demonstration. The two graphs are added to the html directly with JavaScript codes instead of Observable JavaScript runtime </w:t>
      </w:r>
      <w:ins w:id="129" w:author="Bowes, Jeremy" w:date="2022-02-11T13:56:00Z">
        <w:r w:rsidR="00527C5E">
          <w:rPr>
            <w:rFonts w:ascii="Calibri" w:hAnsi="Calibri" w:cs="Calibri"/>
          </w:rPr>
          <w:t xml:space="preserve">data </w:t>
        </w:r>
      </w:ins>
      <w:r w:rsidR="001F594A">
        <w:rPr>
          <w:rFonts w:ascii="Calibri" w:hAnsi="Calibri" w:cs="Calibri"/>
        </w:rPr>
        <w:t xml:space="preserve">import. </w:t>
      </w:r>
    </w:p>
    <w:p w14:paraId="78C2644C" w14:textId="77777777" w:rsidR="000F7781" w:rsidRDefault="000F7781">
      <w:pPr>
        <w:rPr>
          <w:rFonts w:ascii="Calibri" w:hAnsi="Calibri" w:cs="Calibri"/>
        </w:rPr>
      </w:pPr>
    </w:p>
    <w:p w14:paraId="45811448" w14:textId="51265955" w:rsidR="001255ED" w:rsidRDefault="000F7781" w:rsidP="003F252B">
      <w:pPr>
        <w:jc w:val="center"/>
        <w:rPr>
          <w:rFonts w:ascii="Calibri" w:hAnsi="Calibri" w:cs="Calibri"/>
        </w:rPr>
      </w:pPr>
      <w:r>
        <w:rPr>
          <w:rFonts w:ascii="Calibri" w:hAnsi="Calibri" w:cs="Calibri"/>
          <w:noProof/>
        </w:rPr>
        <w:lastRenderedPageBreak/>
        <w:drawing>
          <wp:inline distT="0" distB="0" distL="0" distR="0" wp14:anchorId="4B9E1DD7" wp14:editId="3472E26A">
            <wp:extent cx="5943600" cy="267208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176E8CB2" w14:textId="03E04A39" w:rsidR="000F7781" w:rsidRDefault="00032578" w:rsidP="00032578">
      <w:pPr>
        <w:pStyle w:val="Caption"/>
        <w:rPr>
          <w:rFonts w:ascii="Calibri" w:hAnsi="Calibri" w:cs="Calibri"/>
        </w:rPr>
      </w:pPr>
      <w:bookmarkStart w:id="130" w:name="_Toc95812945"/>
      <w:r>
        <w:t xml:space="preserve">Figure </w:t>
      </w:r>
      <w:r>
        <w:fldChar w:fldCharType="begin"/>
      </w:r>
      <w:r>
        <w:instrText>SEQ Figure \* ARABIC</w:instrText>
      </w:r>
      <w:r>
        <w:fldChar w:fldCharType="separate"/>
      </w:r>
      <w:r w:rsidR="00C061BE">
        <w:rPr>
          <w:noProof/>
        </w:rPr>
        <w:t>14</w:t>
      </w:r>
      <w:r>
        <w:fldChar w:fldCharType="end"/>
      </w:r>
      <w:r>
        <w:t xml:space="preserve"> - </w:t>
      </w:r>
      <w:r w:rsidRPr="007A3EC4">
        <w:t>Interaction between the graph and the map</w:t>
      </w:r>
      <w:bookmarkEnd w:id="130"/>
    </w:p>
    <w:p w14:paraId="06AA5EEF" w14:textId="566ECF81" w:rsidR="00056E8F" w:rsidRPr="00056E8F" w:rsidRDefault="00056E8F" w:rsidP="003102FF">
      <w:pPr>
        <w:jc w:val="center"/>
      </w:pPr>
      <w:bookmarkStart w:id="131" w:name="_Toc88555539"/>
      <w:r>
        <w:rPr>
          <w:noProof/>
        </w:rPr>
        <w:drawing>
          <wp:inline distT="0" distB="0" distL="0" distR="0" wp14:anchorId="5EC881BC" wp14:editId="3996AA1D">
            <wp:extent cx="5098869" cy="1834721"/>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61481" cy="1857251"/>
                    </a:xfrm>
                    <a:prstGeom prst="rect">
                      <a:avLst/>
                    </a:prstGeom>
                  </pic:spPr>
                </pic:pic>
              </a:graphicData>
            </a:graphic>
          </wp:inline>
        </w:drawing>
      </w:r>
      <w:r>
        <w:rPr>
          <w:noProof/>
        </w:rPr>
        <w:drawing>
          <wp:inline distT="0" distB="0" distL="0" distR="0" wp14:anchorId="3B4408C9" wp14:editId="55015A8C">
            <wp:extent cx="5110601" cy="2420983"/>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9051" cy="2453409"/>
                    </a:xfrm>
                    <a:prstGeom prst="rect">
                      <a:avLst/>
                    </a:prstGeom>
                  </pic:spPr>
                </pic:pic>
              </a:graphicData>
            </a:graphic>
          </wp:inline>
        </w:drawing>
      </w:r>
      <w:r w:rsidR="001D1C56">
        <w:rPr>
          <w:noProof/>
        </w:rPr>
        <w:lastRenderedPageBreak/>
        <w:drawing>
          <wp:inline distT="0" distB="0" distL="0" distR="0" wp14:anchorId="1B33A08B" wp14:editId="46023556">
            <wp:extent cx="5116286" cy="1833336"/>
            <wp:effectExtent l="0" t="0" r="190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7356" cy="1844470"/>
                    </a:xfrm>
                    <a:prstGeom prst="rect">
                      <a:avLst/>
                    </a:prstGeom>
                  </pic:spPr>
                </pic:pic>
              </a:graphicData>
            </a:graphic>
          </wp:inline>
        </w:drawing>
      </w:r>
      <w:r w:rsidR="001D1C56">
        <w:rPr>
          <w:noProof/>
        </w:rPr>
        <w:drawing>
          <wp:inline distT="0" distB="0" distL="0" distR="0" wp14:anchorId="741B5DF4" wp14:editId="72A7FBF9">
            <wp:extent cx="5124994" cy="1278511"/>
            <wp:effectExtent l="0" t="0" r="0" b="4445"/>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99833" cy="1297181"/>
                    </a:xfrm>
                    <a:prstGeom prst="rect">
                      <a:avLst/>
                    </a:prstGeom>
                  </pic:spPr>
                </pic:pic>
              </a:graphicData>
            </a:graphic>
          </wp:inline>
        </w:drawing>
      </w:r>
    </w:p>
    <w:p w14:paraId="44F319AF" w14:textId="056F1B1F" w:rsidR="00056E8F" w:rsidRPr="00056E8F" w:rsidRDefault="00056E8F" w:rsidP="00056E8F">
      <w:pPr>
        <w:pStyle w:val="Caption"/>
      </w:pPr>
      <w:bookmarkStart w:id="132" w:name="_Toc95812946"/>
      <w:r>
        <w:t xml:space="preserve">Figure </w:t>
      </w:r>
      <w:r>
        <w:fldChar w:fldCharType="begin"/>
      </w:r>
      <w:r>
        <w:instrText>SEQ Figure \* ARABIC</w:instrText>
      </w:r>
      <w:r>
        <w:fldChar w:fldCharType="separate"/>
      </w:r>
      <w:r w:rsidR="00C061BE">
        <w:rPr>
          <w:noProof/>
        </w:rPr>
        <w:t>15</w:t>
      </w:r>
      <w:r>
        <w:fldChar w:fldCharType="end"/>
      </w:r>
      <w:r>
        <w:t xml:space="preserve"> </w:t>
      </w:r>
      <w:r w:rsidR="001F594A">
        <w:t>–</w:t>
      </w:r>
      <w:r>
        <w:t xml:space="preserve"> </w:t>
      </w:r>
      <w:r w:rsidR="001F594A">
        <w:t xml:space="preserve">The </w:t>
      </w:r>
      <w:r>
        <w:t>bus animation function</w:t>
      </w:r>
      <w:bookmarkEnd w:id="132"/>
    </w:p>
    <w:p w14:paraId="7D3B8093" w14:textId="2A8768A4" w:rsidR="00624870" w:rsidRDefault="000A6BA3" w:rsidP="00D1029E">
      <w:pPr>
        <w:pStyle w:val="Heading2"/>
      </w:pPr>
      <w:bookmarkStart w:id="133" w:name="_Toc95650216"/>
      <w:r>
        <w:t xml:space="preserve">3. </w:t>
      </w:r>
      <w:r w:rsidR="00624870">
        <w:t>Charging Results</w:t>
      </w:r>
      <w:bookmarkEnd w:id="133"/>
    </w:p>
    <w:p w14:paraId="47169AD0" w14:textId="1981505C" w:rsidR="00624870" w:rsidRDefault="00624870" w:rsidP="00624870">
      <w:r>
        <w:t xml:space="preserve">On this page, the </w:t>
      </w:r>
      <w:r w:rsidR="00136E49">
        <w:t>user</w:t>
      </w:r>
      <w:r>
        <w:t xml:space="preserve"> will find </w:t>
      </w:r>
      <w:ins w:id="134" w:author="Grace Yuan" w:date="2022-02-12T12:51:00Z">
        <w:r w:rsidR="000D517B">
          <w:t>two types of graphs</w:t>
        </w:r>
      </w:ins>
      <w:r>
        <w:t xml:space="preserve"> related to the charging and energy consumption. </w:t>
      </w:r>
    </w:p>
    <w:p w14:paraId="74E32568" w14:textId="77777777" w:rsidR="00624870" w:rsidRPr="00624870" w:rsidRDefault="00624870" w:rsidP="00624870"/>
    <w:p w14:paraId="529CE259" w14:textId="77075E2B" w:rsidR="00624870" w:rsidRDefault="00624870" w:rsidP="00624870">
      <w:r>
        <w:t xml:space="preserve">The first graph represents the failed and success recovery time </w:t>
      </w:r>
      <w:r w:rsidR="001E30CB">
        <w:t xml:space="preserve">proportionally </w:t>
      </w:r>
      <w:r>
        <w:t>for Saturday vehicles</w:t>
      </w:r>
      <w:r w:rsidR="001E30CB">
        <w:t>, based on trip counts</w:t>
      </w:r>
      <w:r>
        <w:t xml:space="preserve">. </w:t>
      </w:r>
      <w:r w:rsidR="00F34EA7">
        <w:t xml:space="preserve">The required recovery time for opportunity charging is 5 minutes, thus, any trip with less than 5 minutes recovery time fails. </w:t>
      </w:r>
      <w:r>
        <w:t xml:space="preserve">For future development, Weekday and Sunday vehicles should be visualized as well. </w:t>
      </w:r>
    </w:p>
    <w:p w14:paraId="70B49BF1" w14:textId="77777777" w:rsidR="001E30CB" w:rsidRDefault="001E30CB" w:rsidP="00624870"/>
    <w:p w14:paraId="74403BA3" w14:textId="47F173FB" w:rsidR="009C2E29" w:rsidRDefault="009C2E29" w:rsidP="00624870">
      <w:r>
        <w:t xml:space="preserve">For this graph, the X-axis shows the </w:t>
      </w:r>
      <w:ins w:id="135" w:author="Grace Yuan" w:date="2022-02-12T11:24:00Z">
        <w:r w:rsidR="002B61F3">
          <w:t xml:space="preserve">bus </w:t>
        </w:r>
      </w:ins>
      <w:r>
        <w:t xml:space="preserve">route numbers, while the Y-axis shows </w:t>
      </w:r>
      <w:r w:rsidR="001B0F9E">
        <w:t xml:space="preserve">the count of trips on </w:t>
      </w:r>
      <w:ins w:id="136" w:author="Grace Yuan" w:date="2022-02-12T11:13:00Z">
        <w:r w:rsidR="00542E4C">
          <w:t xml:space="preserve">the </w:t>
        </w:r>
      </w:ins>
      <w:r w:rsidR="001B0F9E">
        <w:t xml:space="preserve">route. </w:t>
      </w:r>
      <w:r w:rsidR="00AE65B1">
        <w:t xml:space="preserve">It aims to show among all the routes, which ones are </w:t>
      </w:r>
      <w:ins w:id="137" w:author="Grace Yuan" w:date="2022-02-12T11:24:00Z">
        <w:r w:rsidR="002B61F3">
          <w:t xml:space="preserve">more </w:t>
        </w:r>
      </w:ins>
      <w:r w:rsidR="00AE65B1">
        <w:t xml:space="preserve">suitable for opportunity charging verses the ones that are not. </w:t>
      </w:r>
      <w:ins w:id="138" w:author="Grace Yuan" w:date="2022-02-12T11:22:00Z">
        <w:r w:rsidR="002B61F3">
          <w:t xml:space="preserve">The color variations represent the </w:t>
        </w:r>
      </w:ins>
      <w:ins w:id="139" w:author="Grace Yuan" w:date="2022-02-12T11:25:00Z">
        <w:r w:rsidR="002B61F3">
          <w:t xml:space="preserve">different </w:t>
        </w:r>
      </w:ins>
      <w:ins w:id="140" w:author="Grace Yuan" w:date="2022-02-12T11:22:00Z">
        <w:r w:rsidR="002B61F3">
          <w:t>recovery time</w:t>
        </w:r>
      </w:ins>
      <w:ins w:id="141" w:author="Grace Yuan" w:date="2022-02-12T11:25:00Z">
        <w:r w:rsidR="002B61F3">
          <w:t xml:space="preserve"> needed for the trips</w:t>
        </w:r>
      </w:ins>
      <w:ins w:id="142" w:author="Grace Yuan" w:date="2022-02-12T11:23:00Z">
        <w:r w:rsidR="002B61F3">
          <w:t xml:space="preserve">. </w:t>
        </w:r>
      </w:ins>
      <w:r w:rsidR="00AE65B1">
        <w:t>The red color</w:t>
      </w:r>
      <w:r w:rsidR="00621D93">
        <w:t>s</w:t>
      </w:r>
      <w:r w:rsidR="00AE65B1">
        <w:t xml:space="preserve"> refer to the trips that </w:t>
      </w:r>
      <w:ins w:id="143" w:author="Grace Yuan" w:date="2022-02-12T11:26:00Z">
        <w:r w:rsidR="002B61F3">
          <w:t>fail to</w:t>
        </w:r>
      </w:ins>
      <w:r w:rsidR="00AE65B1">
        <w:t xml:space="preserve"> meet the </w:t>
      </w:r>
      <w:proofErr w:type="gramStart"/>
      <w:r w:rsidR="00AE65B1">
        <w:t>5 minute</w:t>
      </w:r>
      <w:proofErr w:type="gramEnd"/>
      <w:r w:rsidR="00AE65B1">
        <w:t xml:space="preserve"> requirement, and the blue colors refer to the </w:t>
      </w:r>
      <w:r w:rsidR="00621D93">
        <w:t>trips</w:t>
      </w:r>
      <w:ins w:id="144" w:author="Grace Yuan" w:date="2022-02-12T11:26:00Z">
        <w:r w:rsidR="002B61F3">
          <w:t xml:space="preserve"> that meet the 5 minute requirement successfully</w:t>
        </w:r>
      </w:ins>
      <w:r w:rsidR="00621D93">
        <w:t>.</w:t>
      </w:r>
    </w:p>
    <w:p w14:paraId="7638851E" w14:textId="77777777" w:rsidR="00AE65B1" w:rsidRDefault="00AE65B1" w:rsidP="00624870"/>
    <w:p w14:paraId="15424DB7" w14:textId="7CEC43D7" w:rsidR="00AE65B1" w:rsidRDefault="00AE65B1" w:rsidP="00624870">
      <w:r>
        <w:t xml:space="preserve">We </w:t>
      </w:r>
      <w:ins w:id="145" w:author="Bowes, Jeremy" w:date="2022-02-11T15:08:00Z">
        <w:r w:rsidR="00133349">
          <w:t xml:space="preserve">utilized </w:t>
        </w:r>
      </w:ins>
      <w:r>
        <w:t>the “</w:t>
      </w:r>
      <w:proofErr w:type="spellStart"/>
      <w:r w:rsidRPr="00AE65B1">
        <w:t>BT_RecoveryTime_Saturday</w:t>
      </w:r>
      <w:proofErr w:type="spellEnd"/>
      <w:r>
        <w:t xml:space="preserve">” data and sorted out the trip counts based on recovery </w:t>
      </w:r>
      <w:r w:rsidR="00621D93">
        <w:t>time and</w:t>
      </w:r>
      <w:r>
        <w:t xml:space="preserve"> generated the data set “</w:t>
      </w:r>
      <w:r w:rsidRPr="00AE65B1">
        <w:t>Recovery time Saturday</w:t>
      </w:r>
      <w:r>
        <w:t>.csv” that is used to create this graph</w:t>
      </w:r>
      <w:ins w:id="146" w:author="Bowes, Jeremy" w:date="2022-02-11T15:08:00Z">
        <w:r w:rsidR="00133349">
          <w:t>ical representation</w:t>
        </w:r>
      </w:ins>
      <w:r>
        <w:t xml:space="preserve">. </w:t>
      </w:r>
    </w:p>
    <w:p w14:paraId="1DE14AED" w14:textId="77777777" w:rsidR="00AE65B1" w:rsidRDefault="00AE65B1" w:rsidP="00624870"/>
    <w:p w14:paraId="7A793CFD" w14:textId="01C50B45" w:rsidR="00624870" w:rsidRDefault="00946989" w:rsidP="005C79EC">
      <w:pPr>
        <w:jc w:val="center"/>
      </w:pPr>
      <w:ins w:id="147" w:author="Grace Yuan" w:date="2022-02-12T13:01:00Z">
        <w:r>
          <w:rPr>
            <w:noProof/>
          </w:rPr>
          <w:lastRenderedPageBreak/>
          <w:drawing>
            <wp:inline distT="0" distB="0" distL="0" distR="0" wp14:anchorId="24B6592A" wp14:editId="56F186A1">
              <wp:extent cx="5180352" cy="5987845"/>
              <wp:effectExtent l="0" t="0" r="1270" b="0"/>
              <wp:docPr id="51" name="Picture 51"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radar chart, sunburst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3815" cy="6003407"/>
                      </a:xfrm>
                      <a:prstGeom prst="rect">
                        <a:avLst/>
                      </a:prstGeom>
                    </pic:spPr>
                  </pic:pic>
                </a:graphicData>
              </a:graphic>
            </wp:inline>
          </w:drawing>
        </w:r>
      </w:ins>
    </w:p>
    <w:p w14:paraId="0C4D777A" w14:textId="2612C7D7" w:rsidR="00032578" w:rsidRDefault="00032578" w:rsidP="00032578">
      <w:pPr>
        <w:pStyle w:val="Caption"/>
      </w:pPr>
      <w:bookmarkStart w:id="148" w:name="_Toc95812947"/>
      <w:r>
        <w:t xml:space="preserve">Figure </w:t>
      </w:r>
      <w:r>
        <w:fldChar w:fldCharType="begin"/>
      </w:r>
      <w:r>
        <w:instrText>SEQ Figure \* ARABIC</w:instrText>
      </w:r>
      <w:r>
        <w:fldChar w:fldCharType="separate"/>
      </w:r>
      <w:ins w:id="149" w:author="Grace Yuan" w:date="2022-02-13T13:17:00Z">
        <w:r w:rsidR="003F4056">
          <w:rPr>
            <w:noProof/>
          </w:rPr>
          <w:t>16</w:t>
        </w:r>
      </w:ins>
      <w:r>
        <w:fldChar w:fldCharType="end"/>
      </w:r>
      <w:r>
        <w:t xml:space="preserve"> - The recovery time for Saturday vehicles graph</w:t>
      </w:r>
      <w:bookmarkEnd w:id="148"/>
    </w:p>
    <w:p w14:paraId="5C4E1583" w14:textId="6C4BD029" w:rsidR="00621D93" w:rsidRDefault="00621D93" w:rsidP="00624870"/>
    <w:p w14:paraId="4388279E" w14:textId="30249453" w:rsidR="00B451D2" w:rsidRDefault="00621D93" w:rsidP="00624870">
      <w:pPr>
        <w:rPr>
          <w:ins w:id="150" w:author="Grace Yuan" w:date="2022-02-12T12:57:00Z"/>
        </w:rPr>
      </w:pPr>
      <w:r>
        <w:t xml:space="preserve">The second </w:t>
      </w:r>
      <w:ins w:id="151" w:author="Grace Yuan" w:date="2022-02-12T12:42:00Z">
        <w:r w:rsidR="004B230F">
          <w:t>part of</w:t>
        </w:r>
      </w:ins>
      <w:r>
        <w:t xml:space="preserve"> the page </w:t>
      </w:r>
      <w:ins w:id="152" w:author="Grace Yuan" w:date="2022-02-12T12:42:00Z">
        <w:r w:rsidR="004B230F">
          <w:t xml:space="preserve">includes three graphs </w:t>
        </w:r>
      </w:ins>
      <w:ins w:id="153" w:author="Grace Yuan" w:date="2022-02-12T12:43:00Z">
        <w:r w:rsidR="004B230F">
          <w:t xml:space="preserve">that </w:t>
        </w:r>
      </w:ins>
      <w:ins w:id="154" w:author="Grace Yuan" w:date="2022-02-12T12:44:00Z">
        <w:r w:rsidR="004B230F">
          <w:t>represent</w:t>
        </w:r>
      </w:ins>
      <w:ins w:id="155" w:author="Grace Yuan" w:date="2022-02-12T12:43:00Z">
        <w:r w:rsidR="004B230F">
          <w:t xml:space="preserve"> the energy consumption results. </w:t>
        </w:r>
      </w:ins>
      <w:ins w:id="156" w:author="Grace Yuan" w:date="2022-02-12T12:52:00Z">
        <w:r w:rsidR="000D517B">
          <w:t>Because t</w:t>
        </w:r>
      </w:ins>
      <w:ins w:id="157" w:author="Grace Yuan" w:date="2022-02-12T12:48:00Z">
        <w:r w:rsidR="000D517B">
          <w:t xml:space="preserve">he results provide comparisons between </w:t>
        </w:r>
      </w:ins>
      <w:ins w:id="158" w:author="Grace Yuan" w:date="2022-02-12T12:53:00Z">
        <w:r w:rsidR="00B451D2">
          <w:t xml:space="preserve">the energy consumption of </w:t>
        </w:r>
      </w:ins>
      <w:ins w:id="159" w:author="Grace Yuan" w:date="2022-02-12T12:48:00Z">
        <w:r w:rsidR="000D517B">
          <w:t xml:space="preserve">Bus #1 and Bus #2, </w:t>
        </w:r>
      </w:ins>
      <w:ins w:id="160" w:author="Grace Yuan" w:date="2022-02-12T12:52:00Z">
        <w:r w:rsidR="000D517B">
          <w:t xml:space="preserve">we </w:t>
        </w:r>
        <w:r w:rsidR="00B451D2">
          <w:t xml:space="preserve">added the details of both </w:t>
        </w:r>
      </w:ins>
      <w:ins w:id="161" w:author="Grace Yuan" w:date="2022-02-12T12:53:00Z">
        <w:r w:rsidR="00B451D2">
          <w:t>BEB models</w:t>
        </w:r>
      </w:ins>
      <w:ins w:id="162" w:author="Grace Yuan" w:date="2022-02-12T12:54:00Z">
        <w:r w:rsidR="00B451D2">
          <w:t xml:space="preserve"> to inform users of their difference</w:t>
        </w:r>
      </w:ins>
      <w:ins w:id="163" w:author="Grace Yuan" w:date="2022-02-12T12:48:00Z">
        <w:r w:rsidR="000D517B">
          <w:t>.</w:t>
        </w:r>
      </w:ins>
      <w:ins w:id="164" w:author="Grace Yuan" w:date="2022-02-12T12:47:00Z">
        <w:r w:rsidR="000D517B">
          <w:t xml:space="preserve"> </w:t>
        </w:r>
      </w:ins>
      <w:ins w:id="165" w:author="Grace Yuan" w:date="2022-02-12T12:55:00Z">
        <w:r w:rsidR="00B451D2">
          <w:t>To distinguish the two bus models visually, we assign Bus #1 with green colors, and Bus #2 with blue colors.</w:t>
        </w:r>
      </w:ins>
    </w:p>
    <w:p w14:paraId="0E29C368" w14:textId="77777777" w:rsidR="00B451D2" w:rsidRDefault="00B451D2" w:rsidP="00624870">
      <w:pPr>
        <w:rPr>
          <w:ins w:id="166" w:author="Grace Yuan" w:date="2022-02-12T12:55:00Z"/>
        </w:rPr>
      </w:pPr>
    </w:p>
    <w:p w14:paraId="26C7F768" w14:textId="25AAEDC8" w:rsidR="00B451D2" w:rsidRDefault="008E74F2" w:rsidP="00624870">
      <w:pPr>
        <w:rPr>
          <w:ins w:id="167" w:author="Grace Yuan" w:date="2022-02-12T12:56:00Z"/>
        </w:rPr>
      </w:pPr>
      <w:ins w:id="168" w:author="Grace Yuan" w:date="2022-02-12T11:33:00Z">
        <w:r>
          <w:rPr>
            <w:noProof/>
          </w:rPr>
          <w:lastRenderedPageBreak/>
          <w:drawing>
            <wp:inline distT="0" distB="0" distL="0" distR="0" wp14:anchorId="112B3CF8" wp14:editId="1978E12B">
              <wp:extent cx="5943600" cy="2842260"/>
              <wp:effectExtent l="0" t="0" r="0" b="2540"/>
              <wp:docPr id="44"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ins>
    </w:p>
    <w:p w14:paraId="3EA500FB" w14:textId="45F81800" w:rsidR="00B451D2" w:rsidRDefault="003F4056" w:rsidP="000522B0">
      <w:pPr>
        <w:pStyle w:val="Caption"/>
        <w:rPr>
          <w:ins w:id="169" w:author="Grace Yuan" w:date="2022-02-12T12:55:00Z"/>
        </w:rPr>
      </w:pPr>
      <w:bookmarkStart w:id="170" w:name="_Toc95812948"/>
      <w:ins w:id="171" w:author="Grace Yuan" w:date="2022-02-13T13:17:00Z">
        <w:r>
          <w:t xml:space="preserve">Figure </w:t>
        </w:r>
        <w:r>
          <w:fldChar w:fldCharType="begin"/>
        </w:r>
        <w:r>
          <w:instrText xml:space="preserve"> SEQ Figure \* ARABIC </w:instrText>
        </w:r>
      </w:ins>
      <w:r>
        <w:fldChar w:fldCharType="separate"/>
      </w:r>
      <w:ins w:id="172" w:author="Grace Yuan" w:date="2022-02-13T13:17:00Z">
        <w:r>
          <w:rPr>
            <w:noProof/>
          </w:rPr>
          <w:t>17</w:t>
        </w:r>
        <w:r>
          <w:fldChar w:fldCharType="end"/>
        </w:r>
        <w:r>
          <w:t xml:space="preserve"> - </w:t>
        </w:r>
        <w:r w:rsidRPr="005B06FD">
          <w:t>Details of Bus #1 and Bus #2</w:t>
        </w:r>
      </w:ins>
      <w:bookmarkEnd w:id="170"/>
    </w:p>
    <w:p w14:paraId="25C0C4B1" w14:textId="01323069" w:rsidR="00B451D2" w:rsidRDefault="00B451D2" w:rsidP="00B451D2">
      <w:pPr>
        <w:rPr>
          <w:ins w:id="173" w:author="Grace Yuan" w:date="2022-02-12T13:02:00Z"/>
        </w:rPr>
      </w:pPr>
      <w:ins w:id="174" w:author="Grace Yuan" w:date="2022-02-12T12:57:00Z">
        <w:r>
          <w:t xml:space="preserve">The first graph represents the </w:t>
        </w:r>
        <w:r w:rsidR="00946989">
          <w:t>ene</w:t>
        </w:r>
      </w:ins>
      <w:ins w:id="175" w:author="Grace Yuan" w:date="2022-02-12T12:58:00Z">
        <w:r w:rsidR="00946989">
          <w:t>rgy consumption of BEB charging results</w:t>
        </w:r>
      </w:ins>
      <w:ins w:id="176" w:author="Grace Yuan" w:date="2022-02-12T12:59:00Z">
        <w:r w:rsidR="00946989">
          <w:t xml:space="preserve">, </w:t>
        </w:r>
      </w:ins>
      <w:ins w:id="177" w:author="Grace Yuan" w:date="2022-02-12T13:03:00Z">
        <w:r w:rsidR="00190201">
          <w:t xml:space="preserve">comparing </w:t>
        </w:r>
      </w:ins>
      <w:ins w:id="178" w:author="Grace Yuan" w:date="2022-02-12T12:59:00Z">
        <w:r w:rsidR="00946989">
          <w:t xml:space="preserve">Bus #1 </w:t>
        </w:r>
      </w:ins>
      <w:ins w:id="179" w:author="Grace Yuan" w:date="2022-02-12T13:03:00Z">
        <w:r w:rsidR="00190201">
          <w:t>and</w:t>
        </w:r>
      </w:ins>
      <w:ins w:id="180" w:author="Grace Yuan" w:date="2022-02-12T12:59:00Z">
        <w:r w:rsidR="00946989">
          <w:t xml:space="preserve"> Bus #2, no diesel heat</w:t>
        </w:r>
      </w:ins>
      <w:ins w:id="181" w:author="Grace Yuan" w:date="2022-02-12T13:00:00Z">
        <w:r w:rsidR="00946989">
          <w:t xml:space="preserve">er </w:t>
        </w:r>
      </w:ins>
      <w:ins w:id="182" w:author="Grace Yuan" w:date="2022-02-12T13:03:00Z">
        <w:r w:rsidR="00190201">
          <w:t>and</w:t>
        </w:r>
      </w:ins>
      <w:ins w:id="183" w:author="Grace Yuan" w:date="2022-02-12T13:00:00Z">
        <w:r w:rsidR="00946989">
          <w:t xml:space="preserve"> with diesel heater, Weekday, Saturday, </w:t>
        </w:r>
      </w:ins>
      <w:ins w:id="184" w:author="Grace Yuan" w:date="2022-02-12T13:03:00Z">
        <w:r w:rsidR="00190201">
          <w:t xml:space="preserve">and </w:t>
        </w:r>
      </w:ins>
      <w:ins w:id="185" w:author="Grace Yuan" w:date="2022-02-12T13:00:00Z">
        <w:r w:rsidR="00946989">
          <w:t>Sunday</w:t>
        </w:r>
      </w:ins>
      <w:ins w:id="186" w:author="Grace Yuan" w:date="2022-02-12T12:58:00Z">
        <w:r w:rsidR="00946989">
          <w:t xml:space="preserve">. </w:t>
        </w:r>
      </w:ins>
      <w:ins w:id="187" w:author="Grace Yuan" w:date="2022-02-12T12:55:00Z">
        <w:r>
          <w:t>When hovering over each bar, the detailed number will show up on the tooltip.</w:t>
        </w:r>
      </w:ins>
    </w:p>
    <w:p w14:paraId="3E290E95" w14:textId="77777777" w:rsidR="00946989" w:rsidRDefault="00946989" w:rsidP="00B451D2">
      <w:pPr>
        <w:rPr>
          <w:ins w:id="188" w:author="Grace Yuan" w:date="2022-02-12T12:55:00Z"/>
        </w:rPr>
      </w:pPr>
    </w:p>
    <w:p w14:paraId="7A0F8425" w14:textId="00AF43C6" w:rsidR="00B451D2" w:rsidRDefault="00946989" w:rsidP="00624870">
      <w:pPr>
        <w:rPr>
          <w:ins w:id="189" w:author="Grace Yuan" w:date="2022-02-12T12:55:00Z"/>
        </w:rPr>
      </w:pPr>
      <w:ins w:id="190" w:author="Grace Yuan" w:date="2022-02-12T12:58:00Z">
        <w:r>
          <w:rPr>
            <w:noProof/>
          </w:rPr>
          <w:drawing>
            <wp:inline distT="0" distB="0" distL="0" distR="0" wp14:anchorId="5EC7BCFF" wp14:editId="4C236359">
              <wp:extent cx="5943600" cy="3536950"/>
              <wp:effectExtent l="0" t="0" r="0" b="635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ins>
    </w:p>
    <w:p w14:paraId="6B4AF6AE" w14:textId="0D85C6A7" w:rsidR="005C79EC" w:rsidRDefault="009A7AC8" w:rsidP="003E1C13">
      <w:pPr>
        <w:pStyle w:val="Caption"/>
        <w:rPr>
          <w:ins w:id="191" w:author="Grace Yuan" w:date="2022-02-12T13:04:00Z"/>
        </w:rPr>
      </w:pPr>
      <w:bookmarkStart w:id="192" w:name="_Toc95812949"/>
      <w:ins w:id="193" w:author="Grace Yuan" w:date="2022-02-13T13:18:00Z">
        <w:r>
          <w:t xml:space="preserve">Figure </w:t>
        </w:r>
        <w:r>
          <w:fldChar w:fldCharType="begin"/>
        </w:r>
        <w:r>
          <w:instrText xml:space="preserve"> SEQ Figure \* ARABIC </w:instrText>
        </w:r>
      </w:ins>
      <w:r>
        <w:fldChar w:fldCharType="separate"/>
      </w:r>
      <w:ins w:id="194" w:author="Grace Yuan" w:date="2022-02-13T13:18:00Z">
        <w:r>
          <w:rPr>
            <w:noProof/>
          </w:rPr>
          <w:t>18</w:t>
        </w:r>
        <w:r>
          <w:fldChar w:fldCharType="end"/>
        </w:r>
        <w:r>
          <w:t xml:space="preserve"> - Energy Consumption of Charging Results</w:t>
        </w:r>
      </w:ins>
      <w:bookmarkEnd w:id="192"/>
    </w:p>
    <w:p w14:paraId="22DFC9D1" w14:textId="19422411" w:rsidR="00190201" w:rsidRDefault="00190201" w:rsidP="00624870">
      <w:pPr>
        <w:rPr>
          <w:ins w:id="195" w:author="Grace Yuan" w:date="2022-02-12T13:05:00Z"/>
        </w:rPr>
      </w:pPr>
      <w:ins w:id="196" w:author="Grace Yuan" w:date="2022-02-12T13:04:00Z">
        <w:r>
          <w:t xml:space="preserve">The second graph represents the </w:t>
        </w:r>
      </w:ins>
      <w:ins w:id="197" w:author="Grace Yuan" w:date="2022-02-12T13:05:00Z">
        <w:r>
          <w:t>electricity consumption difference between Bus #1 and Bus #2 on Weekday, Saturday, and Sunday</w:t>
        </w:r>
      </w:ins>
      <w:ins w:id="198" w:author="Grace Yuan" w:date="2022-02-12T13:06:00Z">
        <w:r>
          <w:t>, on medium duty</w:t>
        </w:r>
      </w:ins>
      <w:ins w:id="199" w:author="Grace Yuan" w:date="2022-02-12T13:05:00Z">
        <w:r>
          <w:t xml:space="preserve">. </w:t>
        </w:r>
      </w:ins>
    </w:p>
    <w:p w14:paraId="4D5EECA8" w14:textId="77777777" w:rsidR="00190201" w:rsidRDefault="00190201" w:rsidP="00624870"/>
    <w:p w14:paraId="1A31C22C" w14:textId="76F0B541" w:rsidR="00190201" w:rsidRDefault="008E74F2" w:rsidP="005C79EC">
      <w:pPr>
        <w:jc w:val="center"/>
      </w:pPr>
      <w:r>
        <w:rPr>
          <w:noProof/>
        </w:rPr>
        <w:drawing>
          <wp:inline distT="0" distB="0" distL="0" distR="0" wp14:anchorId="183B3E75" wp14:editId="467D4E07">
            <wp:extent cx="5943600" cy="3079115"/>
            <wp:effectExtent l="0" t="0" r="0" b="0"/>
            <wp:docPr id="47" name="Picture 47"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ba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14:paraId="0B6681E4" w14:textId="498EF79F" w:rsidR="00190201" w:rsidRDefault="009A7AC8" w:rsidP="003E1C13">
      <w:pPr>
        <w:pStyle w:val="Caption"/>
      </w:pPr>
      <w:bookmarkStart w:id="200" w:name="_Toc95812950"/>
      <w:r>
        <w:t xml:space="preserve">Figure </w:t>
      </w:r>
      <w:fldSimple w:instr=" SEQ Figure \* ARABIC ">
        <w:r>
          <w:rPr>
            <w:noProof/>
          </w:rPr>
          <w:t>19</w:t>
        </w:r>
      </w:fldSimple>
      <w:r>
        <w:t xml:space="preserve"> - Bus #1 vs. Bus #2 Medium Duty Electricity Consumption on Weekday, Saturday, Sunday</w:t>
      </w:r>
      <w:bookmarkEnd w:id="200"/>
    </w:p>
    <w:p w14:paraId="7735FA7A" w14:textId="47DF2E61" w:rsidR="00190201" w:rsidRDefault="00190201" w:rsidP="00190201">
      <w:r>
        <w:t>The last table provides data on the electricity consumption every week, month, and year</w:t>
      </w:r>
      <w:r w:rsidR="00A211A0">
        <w:t>, for Bus #1 and Bus #2.</w:t>
      </w:r>
    </w:p>
    <w:p w14:paraId="094EBF06" w14:textId="77777777" w:rsidR="00190201" w:rsidRDefault="00190201" w:rsidP="003E1C13"/>
    <w:p w14:paraId="1487FC47" w14:textId="6FBE99DF" w:rsidR="00621D93" w:rsidRDefault="008E74F2" w:rsidP="005C79EC">
      <w:pPr>
        <w:jc w:val="center"/>
      </w:pPr>
      <w:r>
        <w:rPr>
          <w:noProof/>
        </w:rPr>
        <w:drawing>
          <wp:inline distT="0" distB="0" distL="0" distR="0" wp14:anchorId="218E39CD" wp14:editId="0B389A65">
            <wp:extent cx="5943600" cy="1774190"/>
            <wp:effectExtent l="0" t="0" r="0"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77A900CC" w14:textId="647BB96B" w:rsidR="00624870" w:rsidRDefault="00032578" w:rsidP="00032578">
      <w:pPr>
        <w:pStyle w:val="Caption"/>
      </w:pPr>
      <w:bookmarkStart w:id="201" w:name="_Toc95812951"/>
      <w:r>
        <w:t xml:space="preserve">Figure </w:t>
      </w:r>
      <w:r>
        <w:fldChar w:fldCharType="begin"/>
      </w:r>
      <w:r>
        <w:instrText>SEQ Figure \* ARABIC</w:instrText>
      </w:r>
      <w:r>
        <w:fldChar w:fldCharType="separate"/>
      </w:r>
      <w:ins w:id="202" w:author="Grace Yuan" w:date="2022-02-13T13:19:00Z">
        <w:r w:rsidR="009A7AC8">
          <w:rPr>
            <w:noProof/>
          </w:rPr>
          <w:t>20</w:t>
        </w:r>
      </w:ins>
      <w:r>
        <w:fldChar w:fldCharType="end"/>
      </w:r>
      <w:r>
        <w:t xml:space="preserve"> </w:t>
      </w:r>
      <w:ins w:id="203" w:author="Grace Yuan" w:date="2022-02-13T13:19:00Z">
        <w:r w:rsidR="009A7AC8">
          <w:t>–</w:t>
        </w:r>
      </w:ins>
      <w:r>
        <w:t xml:space="preserve"> </w:t>
      </w:r>
      <w:ins w:id="204" w:author="Grace Yuan" w:date="2022-02-13T13:19:00Z">
        <w:r w:rsidR="009A7AC8">
          <w:t>Bus #1 vs. Bus #2 Medium Duty Electricity Consumption Weekly, Monthly, Annual</w:t>
        </w:r>
      </w:ins>
      <w:bookmarkEnd w:id="201"/>
    </w:p>
    <w:p w14:paraId="4E58DB6D" w14:textId="77777777" w:rsidR="001C76C3" w:rsidRPr="001C76C3" w:rsidRDefault="001C76C3" w:rsidP="001C76C3"/>
    <w:p w14:paraId="48467D0F" w14:textId="3EDC997D" w:rsidR="000F7781" w:rsidRDefault="000A6BA3" w:rsidP="00D1029E">
      <w:pPr>
        <w:pStyle w:val="Heading2"/>
      </w:pPr>
      <w:bookmarkStart w:id="205" w:name="_Toc95650217"/>
      <w:r>
        <w:t xml:space="preserve">4. </w:t>
      </w:r>
      <w:r w:rsidR="000F7781">
        <w:t>GHG Emission Analysis</w:t>
      </w:r>
      <w:bookmarkEnd w:id="131"/>
      <w:bookmarkEnd w:id="205"/>
    </w:p>
    <w:p w14:paraId="74D7049E" w14:textId="7C9AA8D2" w:rsidR="004D6A7F" w:rsidRDefault="000F7781" w:rsidP="000F7781">
      <w:r>
        <w:t xml:space="preserve">On this page, the </w:t>
      </w:r>
      <w:r w:rsidR="00136E49">
        <w:t>user</w:t>
      </w:r>
      <w:r>
        <w:t xml:space="preserve"> will find graphs that visualizes the GHG emission analysis for both diesel bus and electric bus. </w:t>
      </w:r>
    </w:p>
    <w:p w14:paraId="5E6F73C3" w14:textId="02C0856D" w:rsidR="004D6A7F" w:rsidRDefault="004D6A7F" w:rsidP="000F7781"/>
    <w:p w14:paraId="2ECB4804" w14:textId="5326D5D8" w:rsidR="003F252B" w:rsidRDefault="003F252B" w:rsidP="000F7781">
      <w:r>
        <w:t xml:space="preserve">The first graph is a comparison chart of 2019 total GHG Emissions by diesel buses vs. BEBs. It is animated to show how the GHG emissions accumulated </w:t>
      </w:r>
      <w:ins w:id="206" w:author="Grace Yuan" w:date="2022-02-12T13:09:00Z">
        <w:r w:rsidR="00A211A0">
          <w:t xml:space="preserve">month by month </w:t>
        </w:r>
      </w:ins>
      <w:r>
        <w:t>in 2019</w:t>
      </w:r>
      <w:ins w:id="207" w:author="Grace Yuan" w:date="2022-02-12T13:09:00Z">
        <w:r w:rsidR="00A211A0">
          <w:t xml:space="preserve">, indicated by the </w:t>
        </w:r>
      </w:ins>
      <w:ins w:id="208" w:author="Grace Yuan" w:date="2022-02-12T13:10:00Z">
        <w:r w:rsidR="00A211A0">
          <w:t xml:space="preserve">name of the month </w:t>
        </w:r>
      </w:ins>
      <w:ins w:id="209" w:author="Grace Yuan" w:date="2022-02-12T13:17:00Z">
        <w:r w:rsidR="0024302C">
          <w:t xml:space="preserve">in the bottom right </w:t>
        </w:r>
      </w:ins>
      <w:ins w:id="210" w:author="Grace Yuan" w:date="2022-02-12T13:16:00Z">
        <w:r w:rsidR="0024302C">
          <w:t xml:space="preserve">that </w:t>
        </w:r>
      </w:ins>
      <w:ins w:id="211" w:author="Grace Yuan" w:date="2022-02-12T13:17:00Z">
        <w:r w:rsidR="0024302C">
          <w:t>keeps getting updated when the animation plays</w:t>
        </w:r>
      </w:ins>
      <w:r>
        <w:t xml:space="preserve">. </w:t>
      </w:r>
      <w:ins w:id="212" w:author="Grace Yuan" w:date="2022-02-12T13:10:00Z">
        <w:r w:rsidR="00A211A0">
          <w:t>The bars keep growing u</w:t>
        </w:r>
      </w:ins>
      <w:ins w:id="213" w:author="Grace Yuan" w:date="2022-02-12T13:11:00Z">
        <w:r w:rsidR="00A211A0">
          <w:t xml:space="preserve">ntil they reach the accumulated totals </w:t>
        </w:r>
      </w:ins>
      <w:ins w:id="214" w:author="Grace Yuan" w:date="2022-02-12T13:17:00Z">
        <w:r w:rsidR="0024302C">
          <w:t>in</w:t>
        </w:r>
      </w:ins>
      <w:ins w:id="215" w:author="Grace Yuan" w:date="2022-02-12T13:18:00Z">
        <w:r w:rsidR="004B4AB5">
          <w:t xml:space="preserve"> the year of</w:t>
        </w:r>
      </w:ins>
      <w:ins w:id="216" w:author="Grace Yuan" w:date="2022-02-12T13:11:00Z">
        <w:r w:rsidR="00A211A0">
          <w:t xml:space="preserve"> 2019.</w:t>
        </w:r>
      </w:ins>
      <w:r w:rsidR="001F594A">
        <w:t xml:space="preserve"> </w:t>
      </w:r>
      <w:r>
        <w:t xml:space="preserve">The </w:t>
      </w:r>
      <w:r>
        <w:lastRenderedPageBreak/>
        <w:t>red bars represent diesel bus verses the blue bars represent BEBs</w:t>
      </w:r>
      <w:r w:rsidR="001F594A">
        <w:t>.</w:t>
      </w:r>
      <w:r>
        <w:t xml:space="preserve"> </w:t>
      </w:r>
      <w:r w:rsidR="001F594A">
        <w:t>T</w:t>
      </w:r>
      <w:r>
        <w:t xml:space="preserve">he bus model name </w:t>
      </w:r>
      <w:r w:rsidR="00ED3AC8">
        <w:t xml:space="preserve">is </w:t>
      </w:r>
      <w:r>
        <w:t xml:space="preserve">attached at the right end of each bar. </w:t>
      </w:r>
    </w:p>
    <w:p w14:paraId="5905D559" w14:textId="77777777" w:rsidR="005C79EC" w:rsidRDefault="005C79EC" w:rsidP="000F7781"/>
    <w:p w14:paraId="654589A1" w14:textId="6AEDC664" w:rsidR="004D6A7F" w:rsidRDefault="00B23F4C" w:rsidP="003F252B">
      <w:pPr>
        <w:jc w:val="center"/>
      </w:pPr>
      <w:r>
        <w:rPr>
          <w:noProof/>
        </w:rPr>
        <w:drawing>
          <wp:inline distT="0" distB="0" distL="0" distR="0" wp14:anchorId="3EE0D8EC" wp14:editId="33AACC04">
            <wp:extent cx="5943600" cy="3225165"/>
            <wp:effectExtent l="0" t="0" r="0" b="63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04812624" w14:textId="74A99406" w:rsidR="003F252B" w:rsidRDefault="00032578" w:rsidP="00032578">
      <w:pPr>
        <w:pStyle w:val="Caption"/>
      </w:pPr>
      <w:bookmarkStart w:id="217" w:name="_Toc95812952"/>
      <w:r>
        <w:t xml:space="preserve">Figure </w:t>
      </w:r>
      <w:r>
        <w:fldChar w:fldCharType="begin"/>
      </w:r>
      <w:r>
        <w:instrText>SEQ Figure \* ARABIC</w:instrText>
      </w:r>
      <w:r>
        <w:fldChar w:fldCharType="separate"/>
      </w:r>
      <w:ins w:id="218" w:author="Grace Yuan" w:date="2022-02-13T13:19:00Z">
        <w:r w:rsidR="009A7AC8">
          <w:rPr>
            <w:noProof/>
          </w:rPr>
          <w:t>21</w:t>
        </w:r>
      </w:ins>
      <w:r>
        <w:fldChar w:fldCharType="end"/>
      </w:r>
      <w:r>
        <w:t xml:space="preserve"> - </w:t>
      </w:r>
      <w:r w:rsidRPr="00780592">
        <w:t>A comparison chart of 2019 total GHG Emissions by diesel buses vs. BEBs</w:t>
      </w:r>
      <w:bookmarkEnd w:id="217"/>
    </w:p>
    <w:p w14:paraId="7566E2AB" w14:textId="77777777" w:rsidR="005C79EC" w:rsidRDefault="005C79EC" w:rsidP="00602196"/>
    <w:p w14:paraId="0E59EF64" w14:textId="6BBF9923" w:rsidR="00602196" w:rsidRDefault="00602196" w:rsidP="00602196">
      <w:r>
        <w:t xml:space="preserve">The second graph is a line chart displaying 2019 diesel usage by </w:t>
      </w:r>
      <w:ins w:id="219" w:author="Grace Yuan" w:date="2022-02-12T13:21:00Z">
        <w:r w:rsidR="004B4AB5">
          <w:t xml:space="preserve">three different </w:t>
        </w:r>
      </w:ins>
      <w:ins w:id="220" w:author="Grace Yuan" w:date="2022-02-12T13:23:00Z">
        <w:r w:rsidR="00025A5E">
          <w:t>models</w:t>
        </w:r>
      </w:ins>
      <w:ins w:id="221" w:author="Grace Yuan" w:date="2022-02-12T13:21:00Z">
        <w:r w:rsidR="004B4AB5">
          <w:t xml:space="preserve"> of </w:t>
        </w:r>
      </w:ins>
      <w:r>
        <w:t xml:space="preserve">diesel buses at Burlington Transit. </w:t>
      </w:r>
      <w:ins w:id="222" w:author="Grace Yuan" w:date="2022-02-12T13:22:00Z">
        <w:r w:rsidR="004B4AB5">
          <w:t>It compare</w:t>
        </w:r>
      </w:ins>
      <w:ins w:id="223" w:author="Grace Yuan" w:date="2022-02-12T13:23:00Z">
        <w:r w:rsidR="004B4AB5">
          <w:t>s the usage</w:t>
        </w:r>
        <w:r w:rsidR="00025A5E">
          <w:t xml:space="preserve"> by month. The New Flyer D40LF diesel buses appear </w:t>
        </w:r>
      </w:ins>
      <w:ins w:id="224" w:author="Grace Yuan" w:date="2022-02-12T13:24:00Z">
        <w:r w:rsidR="00025A5E">
          <w:t>to have used significantly higher amount of diesel than the other two models.</w:t>
        </w:r>
      </w:ins>
      <w:ins w:id="225" w:author="Grace Yuan" w:date="2022-02-12T13:23:00Z">
        <w:r w:rsidR="004B4AB5">
          <w:t xml:space="preserve"> </w:t>
        </w:r>
      </w:ins>
      <w:r>
        <w:t xml:space="preserve">The data was extracted from the Table 14 in the Burlington report. </w:t>
      </w:r>
    </w:p>
    <w:p w14:paraId="728CF772" w14:textId="77777777" w:rsidR="00602196" w:rsidRDefault="00602196" w:rsidP="00602196"/>
    <w:p w14:paraId="06955D5A" w14:textId="481BADB5" w:rsidR="004D6A7F" w:rsidRDefault="004D6A7F" w:rsidP="003F252B">
      <w:pPr>
        <w:jc w:val="center"/>
      </w:pPr>
      <w:r>
        <w:rPr>
          <w:noProof/>
        </w:rPr>
        <w:drawing>
          <wp:inline distT="0" distB="0" distL="0" distR="0" wp14:anchorId="2D3A29D3" wp14:editId="73EE7215">
            <wp:extent cx="5943600" cy="2893060"/>
            <wp:effectExtent l="0" t="0" r="0" b="254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394742FD" w14:textId="69F9EFAC" w:rsidR="00602196" w:rsidRDefault="00032578" w:rsidP="00032578">
      <w:pPr>
        <w:pStyle w:val="Caption"/>
        <w:rPr>
          <w:ins w:id="226" w:author="Grace Yuan" w:date="2022-02-12T13:21:00Z"/>
        </w:rPr>
      </w:pPr>
      <w:bookmarkStart w:id="227" w:name="_Toc95812953"/>
      <w:r>
        <w:lastRenderedPageBreak/>
        <w:t xml:space="preserve">Figure </w:t>
      </w:r>
      <w:r>
        <w:fldChar w:fldCharType="begin"/>
      </w:r>
      <w:r>
        <w:instrText>SEQ Figure \* ARABIC</w:instrText>
      </w:r>
      <w:r>
        <w:fldChar w:fldCharType="separate"/>
      </w:r>
      <w:ins w:id="228" w:author="Grace Yuan" w:date="2022-02-13T13:19:00Z">
        <w:r w:rsidR="009A7AC8">
          <w:rPr>
            <w:noProof/>
          </w:rPr>
          <w:t>22</w:t>
        </w:r>
      </w:ins>
      <w:r>
        <w:fldChar w:fldCharType="end"/>
      </w:r>
      <w:r>
        <w:t xml:space="preserve"> - </w:t>
      </w:r>
      <w:r w:rsidRPr="00E3213D">
        <w:t>2019 Diesel usage by diesel buses at Burlington Transit</w:t>
      </w:r>
      <w:bookmarkEnd w:id="227"/>
    </w:p>
    <w:p w14:paraId="5F2AA5F5" w14:textId="77777777" w:rsidR="004B4AB5" w:rsidRDefault="004B4AB5" w:rsidP="004B4AB5">
      <w:pPr>
        <w:jc w:val="center"/>
        <w:rPr>
          <w:ins w:id="229" w:author="Grace Yuan" w:date="2022-02-12T13:21:00Z"/>
        </w:rPr>
      </w:pPr>
      <w:ins w:id="230" w:author="Grace Yuan" w:date="2022-02-12T13:21:00Z">
        <w:r>
          <w:rPr>
            <w:noProof/>
          </w:rPr>
          <w:drawing>
            <wp:inline distT="0" distB="0" distL="0" distR="0" wp14:anchorId="2978CF02" wp14:editId="1AAA57FF">
              <wp:extent cx="5943600" cy="139827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ins>
    </w:p>
    <w:p w14:paraId="022D934E" w14:textId="2659528C" w:rsidR="004B4AB5" w:rsidRDefault="004B4AB5" w:rsidP="004B4AB5">
      <w:pPr>
        <w:pStyle w:val="Caption"/>
        <w:rPr>
          <w:ins w:id="231" w:author="Grace Yuan" w:date="2022-02-12T13:21:00Z"/>
        </w:rPr>
      </w:pPr>
      <w:bookmarkStart w:id="232" w:name="_Toc95812954"/>
      <w:ins w:id="233" w:author="Grace Yuan" w:date="2022-02-12T13:21:00Z">
        <w:r>
          <w:t xml:space="preserve">Figure </w:t>
        </w:r>
        <w:r>
          <w:fldChar w:fldCharType="begin"/>
        </w:r>
        <w:r>
          <w:instrText>SEQ Figure \* ARABIC</w:instrText>
        </w:r>
        <w:r>
          <w:fldChar w:fldCharType="separate"/>
        </w:r>
        <w:r>
          <w:rPr>
            <w:noProof/>
          </w:rPr>
          <w:t>2</w:t>
        </w:r>
      </w:ins>
      <w:ins w:id="234" w:author="Grace Yuan" w:date="2022-02-13T13:20:00Z">
        <w:r w:rsidR="009A7AC8">
          <w:rPr>
            <w:noProof/>
          </w:rPr>
          <w:t>3</w:t>
        </w:r>
      </w:ins>
      <w:ins w:id="235" w:author="Grace Yuan" w:date="2022-02-12T13:21:00Z">
        <w:r>
          <w:fldChar w:fldCharType="end"/>
        </w:r>
        <w:r>
          <w:t xml:space="preserve"> – 2019 Diesel usage by diesel buses at Burlington Transit [</w:t>
        </w:r>
        <w:r w:rsidRPr="00630220">
          <w:t>Table 14 in the Burlington report</w:t>
        </w:r>
        <w:r>
          <w:t>]</w:t>
        </w:r>
        <w:bookmarkEnd w:id="232"/>
      </w:ins>
    </w:p>
    <w:p w14:paraId="741598D0" w14:textId="77777777" w:rsidR="005C79EC" w:rsidRDefault="005C79EC" w:rsidP="00602196"/>
    <w:p w14:paraId="31CB2B88" w14:textId="2D1D2E51" w:rsidR="00025A5E" w:rsidRDefault="00602196" w:rsidP="00602196">
      <w:pPr>
        <w:rPr>
          <w:ins w:id="236" w:author="Grace Yuan" w:date="2022-02-12T13:25:00Z"/>
        </w:rPr>
      </w:pPr>
      <w:r>
        <w:t xml:space="preserve">The third graph is </w:t>
      </w:r>
      <w:r w:rsidR="00647254">
        <w:t>a grouped bar chart displaying annual GHG emissions from electricity, based on</w:t>
      </w:r>
      <w:ins w:id="237" w:author="Grace Yuan" w:date="2022-02-12T13:25:00Z">
        <w:r w:rsidR="00025A5E">
          <w:t xml:space="preserve"> data from </w:t>
        </w:r>
      </w:ins>
      <w:r w:rsidR="00647254">
        <w:t>Table 15 in the Burlington report.</w:t>
      </w:r>
      <w:ins w:id="238" w:author="Grace Yuan" w:date="2022-02-12T13:26:00Z">
        <w:r w:rsidR="00025A5E">
          <w:t xml:space="preserve"> It compares the </w:t>
        </w:r>
      </w:ins>
      <w:ins w:id="239" w:author="Grace Yuan" w:date="2022-02-12T13:36:00Z">
        <w:r w:rsidR="006B7FF8">
          <w:t xml:space="preserve">annual </w:t>
        </w:r>
      </w:ins>
      <w:ins w:id="240" w:author="Grace Yuan" w:date="2022-02-12T13:26:00Z">
        <w:r w:rsidR="00025A5E">
          <w:t xml:space="preserve">GHG emissions of Bus #1 and Bus #2 on Light duty, </w:t>
        </w:r>
        <w:proofErr w:type="gramStart"/>
        <w:r w:rsidR="00025A5E">
          <w:t>Medium</w:t>
        </w:r>
        <w:proofErr w:type="gramEnd"/>
        <w:r w:rsidR="00025A5E">
          <w:t xml:space="preserve"> duty</w:t>
        </w:r>
      </w:ins>
      <w:ins w:id="241" w:author="Grace Yuan" w:date="2022-02-12T13:27:00Z">
        <w:r w:rsidR="00025A5E">
          <w:t xml:space="preserve"> and</w:t>
        </w:r>
      </w:ins>
      <w:ins w:id="242" w:author="Grace Yuan" w:date="2022-02-12T13:26:00Z">
        <w:r w:rsidR="00025A5E">
          <w:t xml:space="preserve"> Heavy duty</w:t>
        </w:r>
      </w:ins>
      <w:ins w:id="243" w:author="Grace Yuan" w:date="2022-02-12T13:27:00Z">
        <w:r w:rsidR="00025A5E">
          <w:t>.</w:t>
        </w:r>
      </w:ins>
      <w:ins w:id="244" w:author="Grace Yuan" w:date="2022-02-12T13:26:00Z">
        <w:r w:rsidR="00025A5E">
          <w:t xml:space="preserve"> </w:t>
        </w:r>
      </w:ins>
    </w:p>
    <w:p w14:paraId="19729D1A" w14:textId="25DE4356" w:rsidR="000F7781" w:rsidRDefault="006B7FF8" w:rsidP="003E1C13">
      <w:ins w:id="245" w:author="Grace Yuan" w:date="2022-02-12T13:35:00Z">
        <w:r>
          <w:rPr>
            <w:noProof/>
          </w:rPr>
          <w:drawing>
            <wp:inline distT="0" distB="0" distL="0" distR="0" wp14:anchorId="36E8C7B1" wp14:editId="27BD872A">
              <wp:extent cx="5943600" cy="3256915"/>
              <wp:effectExtent l="0" t="0" r="0" b="0"/>
              <wp:docPr id="54" name="Picture 54"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ba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ins>
    </w:p>
    <w:p w14:paraId="514F405D" w14:textId="2E4ED270" w:rsidR="00647254" w:rsidRDefault="00032578" w:rsidP="00032578">
      <w:pPr>
        <w:pStyle w:val="Caption"/>
        <w:rPr>
          <w:ins w:id="246" w:author="Grace Yuan" w:date="2022-02-12T13:24:00Z"/>
        </w:rPr>
      </w:pPr>
      <w:bookmarkStart w:id="247" w:name="_Toc95812955"/>
      <w:r>
        <w:t xml:space="preserve">Figure </w:t>
      </w:r>
      <w:r>
        <w:fldChar w:fldCharType="begin"/>
      </w:r>
      <w:r>
        <w:instrText>SEQ Figure \* ARABIC</w:instrText>
      </w:r>
      <w:r>
        <w:fldChar w:fldCharType="separate"/>
      </w:r>
      <w:ins w:id="248" w:author="Grace Yuan" w:date="2022-02-13T13:20:00Z">
        <w:r w:rsidR="009A7AC8">
          <w:rPr>
            <w:noProof/>
          </w:rPr>
          <w:t>24</w:t>
        </w:r>
      </w:ins>
      <w:r>
        <w:fldChar w:fldCharType="end"/>
      </w:r>
      <w:r>
        <w:t xml:space="preserve"> - </w:t>
      </w:r>
      <w:r w:rsidRPr="009A466E">
        <w:t xml:space="preserve">Annual GHG emissions from </w:t>
      </w:r>
      <w:ins w:id="249" w:author="Grace Yuan" w:date="2022-02-15T10:32:00Z">
        <w:r w:rsidR="00C60C42" w:rsidRPr="009A466E">
          <w:t>electricity</w:t>
        </w:r>
        <w:r w:rsidR="00C60C42">
          <w:t xml:space="preserve"> (</w:t>
        </w:r>
      </w:ins>
      <w:ins w:id="250" w:author="Grace Yuan" w:date="2022-02-12T13:35:00Z">
        <w:r w:rsidR="006B7FF8">
          <w:t>no diesel heater)</w:t>
        </w:r>
      </w:ins>
      <w:bookmarkEnd w:id="247"/>
    </w:p>
    <w:p w14:paraId="5FE59463" w14:textId="77777777" w:rsidR="00025A5E" w:rsidRDefault="00025A5E" w:rsidP="00025A5E">
      <w:pPr>
        <w:jc w:val="center"/>
        <w:rPr>
          <w:ins w:id="251" w:author="Grace Yuan" w:date="2022-02-12T13:24:00Z"/>
        </w:rPr>
      </w:pPr>
      <w:ins w:id="252" w:author="Grace Yuan" w:date="2022-02-12T13:24:00Z">
        <w:r>
          <w:rPr>
            <w:noProof/>
          </w:rPr>
          <w:drawing>
            <wp:inline distT="0" distB="0" distL="0" distR="0" wp14:anchorId="48BBD4D9" wp14:editId="68E16A50">
              <wp:extent cx="5943600" cy="173228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ins>
    </w:p>
    <w:p w14:paraId="057A87E3" w14:textId="79E9E742" w:rsidR="00025A5E" w:rsidRDefault="00DF457B" w:rsidP="00DF457B">
      <w:pPr>
        <w:pStyle w:val="Caption"/>
        <w:rPr>
          <w:ins w:id="253" w:author="Grace Yuan" w:date="2022-02-12T13:24:00Z"/>
        </w:rPr>
      </w:pPr>
      <w:bookmarkStart w:id="254" w:name="_Toc95812956"/>
      <w:ins w:id="255" w:author="Grace Yuan" w:date="2022-02-12T13:37:00Z">
        <w:r>
          <w:lastRenderedPageBreak/>
          <w:t xml:space="preserve">Figure </w:t>
        </w:r>
        <w:r>
          <w:fldChar w:fldCharType="begin"/>
        </w:r>
        <w:r>
          <w:instrText xml:space="preserve"> SEQ Figure \* ARABIC </w:instrText>
        </w:r>
      </w:ins>
      <w:r>
        <w:fldChar w:fldCharType="separate"/>
      </w:r>
      <w:ins w:id="256" w:author="Grace Yuan" w:date="2022-02-12T13:37:00Z">
        <w:r>
          <w:rPr>
            <w:noProof/>
          </w:rPr>
          <w:t>2</w:t>
        </w:r>
      </w:ins>
      <w:ins w:id="257" w:author="Grace Yuan" w:date="2022-02-13T13:20:00Z">
        <w:r w:rsidR="009A7AC8">
          <w:rPr>
            <w:noProof/>
          </w:rPr>
          <w:t>5</w:t>
        </w:r>
      </w:ins>
      <w:ins w:id="258" w:author="Grace Yuan" w:date="2022-02-12T13:37:00Z">
        <w:r>
          <w:fldChar w:fldCharType="end"/>
        </w:r>
        <w:r>
          <w:t xml:space="preserve"> - </w:t>
        </w:r>
        <w:r w:rsidRPr="00B935A8">
          <w:t>Annual GHG emissions from electricity [Table 15 in the Burlington report]</w:t>
        </w:r>
      </w:ins>
      <w:bookmarkEnd w:id="254"/>
    </w:p>
    <w:p w14:paraId="2057743F" w14:textId="77777777" w:rsidR="00025A5E" w:rsidRPr="00025A5E" w:rsidRDefault="00025A5E" w:rsidP="003E1C13"/>
    <w:p w14:paraId="02773969" w14:textId="77777777" w:rsidR="005C79EC" w:rsidRDefault="005C79EC" w:rsidP="005C79EC">
      <w:bookmarkStart w:id="259" w:name="_Toc88555540"/>
    </w:p>
    <w:p w14:paraId="130B212F" w14:textId="7B944710" w:rsidR="00647254" w:rsidRDefault="000A6BA3" w:rsidP="00D1029E">
      <w:pPr>
        <w:pStyle w:val="Heading2"/>
      </w:pPr>
      <w:bookmarkStart w:id="260" w:name="_Toc95650218"/>
      <w:r>
        <w:t xml:space="preserve">5. </w:t>
      </w:r>
      <w:r w:rsidR="00647254" w:rsidRPr="00647254">
        <w:t>E</w:t>
      </w:r>
      <w:r w:rsidR="00647254">
        <w:t>lectricity Cost Estimation</w:t>
      </w:r>
      <w:bookmarkEnd w:id="259"/>
      <w:bookmarkEnd w:id="260"/>
    </w:p>
    <w:p w14:paraId="4850A518" w14:textId="59A77F9F" w:rsidR="00B82A95" w:rsidRDefault="00CE192E" w:rsidP="00B82A95">
      <w:r>
        <w:t xml:space="preserve">On the Electricity Cost Estimation page, </w:t>
      </w:r>
      <w:r w:rsidR="00B82A95">
        <w:t xml:space="preserve">the </w:t>
      </w:r>
      <w:r w:rsidR="00136E49">
        <w:t>user</w:t>
      </w:r>
      <w:r>
        <w:t xml:space="preserve"> </w:t>
      </w:r>
      <w:r w:rsidR="00B82A95">
        <w:t>will</w:t>
      </w:r>
      <w:r>
        <w:t xml:space="preserve"> find </w:t>
      </w:r>
      <w:r w:rsidR="00B82A95">
        <w:t xml:space="preserve">graphs that visualizes electricity cost estimation for both diesel bus and electric bus. </w:t>
      </w:r>
    </w:p>
    <w:p w14:paraId="09D7E4AF" w14:textId="77777777" w:rsidR="005C79EC" w:rsidRDefault="005C79EC" w:rsidP="00B82A95"/>
    <w:p w14:paraId="01F1DDDF" w14:textId="6E3719DA" w:rsidR="00B82A95" w:rsidRDefault="00B82A95" w:rsidP="00B82A95">
      <w:r>
        <w:t>The bar chart on display is based on Table 28 from the Burlington report.</w:t>
      </w:r>
      <w:ins w:id="261" w:author="Grace Yuan" w:date="2022-02-15T10:20:00Z">
        <w:r w:rsidR="00F51DE0">
          <w:t xml:space="preserve"> We tried to match t</w:t>
        </w:r>
      </w:ins>
      <w:ins w:id="262" w:author="Grace Yuan" w:date="2022-02-15T10:21:00Z">
        <w:r w:rsidR="00F51DE0">
          <w:t xml:space="preserve">he </w:t>
        </w:r>
        <w:r w:rsidR="000E72A5">
          <w:t>color</w:t>
        </w:r>
        <w:r w:rsidR="00F51DE0">
          <w:t xml:space="preserve"> </w:t>
        </w:r>
        <w:r w:rsidR="000E72A5">
          <w:t>scheme</w:t>
        </w:r>
        <w:r w:rsidR="00F51DE0">
          <w:t xml:space="preserve"> used </w:t>
        </w:r>
        <w:r w:rsidR="000E72A5">
          <w:t>in the report.</w:t>
        </w:r>
      </w:ins>
    </w:p>
    <w:p w14:paraId="7BE5E27B" w14:textId="77777777" w:rsidR="005C79EC" w:rsidRDefault="005C79EC" w:rsidP="00B82A95"/>
    <w:p w14:paraId="4DACB05C" w14:textId="77047B0F" w:rsidR="00B82A95" w:rsidRDefault="00B82A95" w:rsidP="00B82A95">
      <w:pPr>
        <w:jc w:val="center"/>
      </w:pPr>
      <w:r>
        <w:rPr>
          <w:noProof/>
        </w:rPr>
        <w:drawing>
          <wp:inline distT="0" distB="0" distL="0" distR="0" wp14:anchorId="7FEB8CE2" wp14:editId="736A43B7">
            <wp:extent cx="3904402" cy="326284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0937" cy="3318445"/>
                    </a:xfrm>
                    <a:prstGeom prst="rect">
                      <a:avLst/>
                    </a:prstGeom>
                  </pic:spPr>
                </pic:pic>
              </a:graphicData>
            </a:graphic>
          </wp:inline>
        </w:drawing>
      </w:r>
    </w:p>
    <w:p w14:paraId="4DF9715C" w14:textId="7B3356F9" w:rsidR="00B82A95" w:rsidRDefault="00032578" w:rsidP="00032578">
      <w:pPr>
        <w:pStyle w:val="Caption"/>
      </w:pPr>
      <w:bookmarkStart w:id="263" w:name="_Toc95812957"/>
      <w:r>
        <w:t xml:space="preserve">Figure </w:t>
      </w:r>
      <w:r>
        <w:fldChar w:fldCharType="begin"/>
      </w:r>
      <w:r>
        <w:instrText>SEQ Figure \* ARABIC</w:instrText>
      </w:r>
      <w:r>
        <w:fldChar w:fldCharType="separate"/>
      </w:r>
      <w:ins w:id="264" w:author="Grace Yuan" w:date="2022-02-13T13:20:00Z">
        <w:r w:rsidR="009A7AC8">
          <w:rPr>
            <w:noProof/>
          </w:rPr>
          <w:t>26</w:t>
        </w:r>
      </w:ins>
      <w:r>
        <w:fldChar w:fldCharType="end"/>
      </w:r>
      <w:r>
        <w:t xml:space="preserve"> </w:t>
      </w:r>
      <w:ins w:id="265" w:author="Grace Yuan" w:date="2022-02-12T13:37:00Z">
        <w:r w:rsidR="00A63386">
          <w:t>–</w:t>
        </w:r>
      </w:ins>
      <w:r>
        <w:t xml:space="preserve"> </w:t>
      </w:r>
      <w:ins w:id="266" w:author="Grace Yuan" w:date="2022-02-12T13:37:00Z">
        <w:r w:rsidR="00A63386">
          <w:t>Monthly cost comparison between diesel buses and BEBs [</w:t>
        </w:r>
      </w:ins>
      <w:r w:rsidRPr="00670552">
        <w:t>Figure 28 from the Burlington report</w:t>
      </w:r>
      <w:ins w:id="267" w:author="Grace Yuan" w:date="2022-02-12T13:37:00Z">
        <w:r w:rsidR="00A63386">
          <w:t>]</w:t>
        </w:r>
      </w:ins>
      <w:bookmarkEnd w:id="263"/>
    </w:p>
    <w:p w14:paraId="06999787" w14:textId="17BE056B" w:rsidR="00647254" w:rsidRDefault="00A63386" w:rsidP="003E1C13">
      <w:ins w:id="268" w:author="Grace Yuan" w:date="2022-02-12T13:39:00Z">
        <w:r>
          <w:rPr>
            <w:noProof/>
          </w:rPr>
          <w:lastRenderedPageBreak/>
          <w:drawing>
            <wp:inline distT="0" distB="0" distL="0" distR="0" wp14:anchorId="028181BD" wp14:editId="11521E67">
              <wp:extent cx="5943600" cy="4312920"/>
              <wp:effectExtent l="0" t="0" r="0" b="508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ins>
    </w:p>
    <w:p w14:paraId="196966F9" w14:textId="39FC109A" w:rsidR="00647254" w:rsidRDefault="00032578" w:rsidP="00032578">
      <w:pPr>
        <w:pStyle w:val="Caption"/>
      </w:pPr>
      <w:bookmarkStart w:id="269" w:name="_Toc95812958"/>
      <w:r>
        <w:t xml:space="preserve">Figure </w:t>
      </w:r>
      <w:r>
        <w:fldChar w:fldCharType="begin"/>
      </w:r>
      <w:r>
        <w:instrText>SEQ Figure \* ARABIC</w:instrText>
      </w:r>
      <w:r>
        <w:fldChar w:fldCharType="separate"/>
      </w:r>
      <w:ins w:id="270" w:author="Grace Yuan" w:date="2022-02-13T13:20:00Z">
        <w:r w:rsidR="009A7AC8">
          <w:rPr>
            <w:noProof/>
          </w:rPr>
          <w:t>27</w:t>
        </w:r>
      </w:ins>
      <w:r>
        <w:fldChar w:fldCharType="end"/>
      </w:r>
      <w:r>
        <w:t xml:space="preserve"> - </w:t>
      </w:r>
      <w:r w:rsidRPr="00254157">
        <w:t>Monthly cost comparison between diesel buses and BEBs</w:t>
      </w:r>
      <w:bookmarkEnd w:id="269"/>
    </w:p>
    <w:p w14:paraId="03BE6E39" w14:textId="26838231" w:rsidR="00A63386" w:rsidRDefault="00A63386" w:rsidP="00A63386">
      <w:r>
        <w:t>We developed a set of icons to represent the electric bus vs. diesel bus, smart bus vs. non-smart bus, with diesel heather vs. no diesel heater, bus #1 vs. bus #2. These icons were developed to be utilized on various graphs and to increase readability.</w:t>
      </w:r>
    </w:p>
    <w:p w14:paraId="7DAEAC6A" w14:textId="77777777" w:rsidR="00A63386" w:rsidRPr="00A63386" w:rsidRDefault="00A63386" w:rsidP="003E1C13"/>
    <w:p w14:paraId="5636BA4E" w14:textId="37126714" w:rsidR="005C79EC" w:rsidRDefault="00A63386" w:rsidP="005C79EC">
      <w:pPr>
        <w:jc w:val="center"/>
      </w:pPr>
      <w:ins w:id="271" w:author="Grace Yuan" w:date="2022-02-12T13:41:00Z">
        <w:r>
          <w:rPr>
            <w:noProof/>
          </w:rPr>
          <w:drawing>
            <wp:inline distT="0" distB="0" distL="0" distR="0" wp14:anchorId="25800B42" wp14:editId="151BDDB6">
              <wp:extent cx="3146323" cy="2116037"/>
              <wp:effectExtent l="0" t="0" r="3810" b="508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69596" cy="2131689"/>
                      </a:xfrm>
                      <a:prstGeom prst="rect">
                        <a:avLst/>
                      </a:prstGeom>
                    </pic:spPr>
                  </pic:pic>
                </a:graphicData>
              </a:graphic>
            </wp:inline>
          </w:drawing>
        </w:r>
      </w:ins>
    </w:p>
    <w:p w14:paraId="67AF6745" w14:textId="40D9FE82" w:rsidR="005C79EC" w:rsidRPr="005C79EC" w:rsidRDefault="005C79EC" w:rsidP="005C79EC">
      <w:pPr>
        <w:pStyle w:val="Caption"/>
      </w:pPr>
      <w:bookmarkStart w:id="272" w:name="_Toc95812959"/>
      <w:r>
        <w:t xml:space="preserve">Figure </w:t>
      </w:r>
      <w:r>
        <w:fldChar w:fldCharType="begin"/>
      </w:r>
      <w:r>
        <w:instrText>SEQ Figure \* ARABIC</w:instrText>
      </w:r>
      <w:r>
        <w:fldChar w:fldCharType="separate"/>
      </w:r>
      <w:ins w:id="273" w:author="Grace Yuan" w:date="2022-02-13T13:20:00Z">
        <w:r w:rsidR="009A7AC8">
          <w:rPr>
            <w:noProof/>
          </w:rPr>
          <w:t>28</w:t>
        </w:r>
      </w:ins>
      <w:r>
        <w:fldChar w:fldCharType="end"/>
      </w:r>
      <w:r>
        <w:t xml:space="preserve"> - Icon set</w:t>
      </w:r>
      <w:bookmarkEnd w:id="272"/>
    </w:p>
    <w:p w14:paraId="0DFF4C27" w14:textId="77777777" w:rsidR="00E7406B" w:rsidRPr="00E7406B" w:rsidRDefault="00E7406B" w:rsidP="00E7406B"/>
    <w:p w14:paraId="6B11F0A2" w14:textId="478A520E" w:rsidR="00647254" w:rsidRDefault="000A6BA3" w:rsidP="00D1029E">
      <w:pPr>
        <w:pStyle w:val="Heading2"/>
      </w:pPr>
      <w:bookmarkStart w:id="274" w:name="_Toc88555541"/>
      <w:bookmarkStart w:id="275" w:name="_Toc95650219"/>
      <w:r>
        <w:lastRenderedPageBreak/>
        <w:t xml:space="preserve">6. </w:t>
      </w:r>
      <w:r w:rsidR="00647254">
        <w:t>About</w:t>
      </w:r>
      <w:bookmarkEnd w:id="274"/>
      <w:bookmarkEnd w:id="275"/>
    </w:p>
    <w:p w14:paraId="4EDE9EC5" w14:textId="61CB0648" w:rsidR="00B82A95" w:rsidRDefault="00B82A95" w:rsidP="00B82A95">
      <w:r>
        <w:t xml:space="preserve">The about page </w:t>
      </w:r>
      <w:r w:rsidR="005C79EC">
        <w:t xml:space="preserve">can </w:t>
      </w:r>
      <w:r>
        <w:t xml:space="preserve">contain any information CUTRIC would like to show related to the </w:t>
      </w:r>
      <w:r w:rsidR="0022308F">
        <w:t>transit analysis</w:t>
      </w:r>
      <w:r w:rsidR="005C79EC">
        <w:t xml:space="preserve"> or the team</w:t>
      </w:r>
      <w:r w:rsidR="0022308F">
        <w:t xml:space="preserve">. For the prototype, we borrowed some </w:t>
      </w:r>
      <w:r w:rsidR="005C79EC">
        <w:t>descriptions</w:t>
      </w:r>
      <w:r w:rsidR="0022308F">
        <w:t xml:space="preserve"> and one group photo from CUTRIC’s </w:t>
      </w:r>
      <w:r w:rsidR="005C79EC">
        <w:t xml:space="preserve">official </w:t>
      </w:r>
      <w:r w:rsidR="0022308F">
        <w:t xml:space="preserve">website, to indicate how this page </w:t>
      </w:r>
      <w:ins w:id="276" w:author="Bowes, Jeremy" w:date="2022-02-11T15:33:00Z">
        <w:r w:rsidR="00AF486A">
          <w:t xml:space="preserve">could </w:t>
        </w:r>
      </w:ins>
      <w:r w:rsidR="0022308F">
        <w:t xml:space="preserve">be </w:t>
      </w:r>
      <w:ins w:id="277" w:author="Bowes, Jeremy" w:date="2022-02-11T15:33:00Z">
        <w:r w:rsidR="00AF486A">
          <w:t xml:space="preserve">employed </w:t>
        </w:r>
      </w:ins>
      <w:r w:rsidR="0022308F">
        <w:t>potentially.</w:t>
      </w:r>
    </w:p>
    <w:p w14:paraId="4AF40B3B" w14:textId="77777777" w:rsidR="00B23F4C" w:rsidRPr="00B82A95" w:rsidRDefault="00B23F4C" w:rsidP="00B82A95"/>
    <w:p w14:paraId="3CA1838B" w14:textId="3930668A" w:rsidR="00647254" w:rsidRDefault="00B82A95" w:rsidP="00C90E05">
      <w:r>
        <w:rPr>
          <w:noProof/>
        </w:rPr>
        <w:drawing>
          <wp:inline distT="0" distB="0" distL="0" distR="0" wp14:anchorId="10DA8B69" wp14:editId="42294F08">
            <wp:extent cx="5943600" cy="2901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0D6E2C76" w14:textId="0268494F" w:rsidR="0067548B" w:rsidRDefault="00032578" w:rsidP="00032578">
      <w:pPr>
        <w:pStyle w:val="Caption"/>
      </w:pPr>
      <w:bookmarkStart w:id="278" w:name="_Toc95812960"/>
      <w:bookmarkStart w:id="279" w:name="_Toc88555542"/>
      <w:r>
        <w:t xml:space="preserve">Figure </w:t>
      </w:r>
      <w:r>
        <w:fldChar w:fldCharType="begin"/>
      </w:r>
      <w:r>
        <w:instrText>SEQ Figure \* ARABIC</w:instrText>
      </w:r>
      <w:r>
        <w:fldChar w:fldCharType="separate"/>
      </w:r>
      <w:ins w:id="280" w:author="Grace Yuan" w:date="2022-02-13T13:20:00Z">
        <w:r w:rsidR="009A7AC8">
          <w:rPr>
            <w:noProof/>
          </w:rPr>
          <w:t>29</w:t>
        </w:r>
      </w:ins>
      <w:r>
        <w:fldChar w:fldCharType="end"/>
      </w:r>
      <w:r>
        <w:t xml:space="preserve"> - The </w:t>
      </w:r>
      <w:r w:rsidRPr="00F346E9">
        <w:t>About page</w:t>
      </w:r>
      <w:bookmarkEnd w:id="278"/>
    </w:p>
    <w:p w14:paraId="68A230E9" w14:textId="77777777" w:rsidR="005100B8" w:rsidRPr="005100B8" w:rsidRDefault="005100B8" w:rsidP="005100B8"/>
    <w:p w14:paraId="45370BD1" w14:textId="1273817D" w:rsidR="0022308F" w:rsidRDefault="000A6BA3" w:rsidP="00D1029E">
      <w:pPr>
        <w:pStyle w:val="Heading2"/>
      </w:pPr>
      <w:bookmarkStart w:id="281" w:name="_Toc95650220"/>
      <w:r>
        <w:t xml:space="preserve">7. </w:t>
      </w:r>
      <w:r w:rsidR="00647254">
        <w:t>Contact Us</w:t>
      </w:r>
      <w:bookmarkEnd w:id="279"/>
      <w:bookmarkEnd w:id="281"/>
    </w:p>
    <w:p w14:paraId="4476DF92" w14:textId="7EF575F3" w:rsidR="008C4E6A" w:rsidRDefault="0022308F" w:rsidP="0022308F">
      <w:r>
        <w:t xml:space="preserve">The </w:t>
      </w:r>
      <w:r w:rsidR="00136E49">
        <w:t>user</w:t>
      </w:r>
      <w:r>
        <w:t xml:space="preserve"> will be able to find </w:t>
      </w:r>
      <w:r w:rsidR="00B23F4C">
        <w:rPr>
          <w:rFonts w:hint="eastAsia"/>
        </w:rPr>
        <w:t>all</w:t>
      </w:r>
      <w:r w:rsidR="00B23F4C">
        <w:t xml:space="preserve"> the</w:t>
      </w:r>
      <w:r>
        <w:rPr>
          <w:rFonts w:hint="eastAsia"/>
        </w:rPr>
        <w:t xml:space="preserve"> </w:t>
      </w:r>
      <w:r>
        <w:t xml:space="preserve">contact information on the Contact Us page. The Email Us button can be customized to redirect to any email address. Again, we borrowed some </w:t>
      </w:r>
      <w:r w:rsidR="00B2380D">
        <w:t>information</w:t>
      </w:r>
      <w:r>
        <w:t xml:space="preserve"> and</w:t>
      </w:r>
      <w:r w:rsidR="00B2380D">
        <w:t xml:space="preserve"> an</w:t>
      </w:r>
      <w:r>
        <w:t xml:space="preserve"> image from the CUTRIC website</w:t>
      </w:r>
      <w:r w:rsidR="00B2380D">
        <w:t xml:space="preserve"> to indicate how it can be used as a template.</w:t>
      </w:r>
    </w:p>
    <w:p w14:paraId="221FE02D" w14:textId="77777777" w:rsidR="00B23F4C" w:rsidRDefault="00B23F4C" w:rsidP="0022308F"/>
    <w:p w14:paraId="0A85D35E" w14:textId="115351D4" w:rsidR="00647254" w:rsidRDefault="00B82A95" w:rsidP="0022308F">
      <w:r>
        <w:rPr>
          <w:noProof/>
        </w:rPr>
        <w:lastRenderedPageBreak/>
        <w:drawing>
          <wp:inline distT="0" distB="0" distL="0" distR="0" wp14:anchorId="17AF0B22" wp14:editId="0B02F3D9">
            <wp:extent cx="5943600" cy="2891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00AFD4B6" w14:textId="018FBADC" w:rsidR="0067548B" w:rsidRDefault="00032578" w:rsidP="00032578">
      <w:pPr>
        <w:pStyle w:val="Caption"/>
      </w:pPr>
      <w:bookmarkStart w:id="282" w:name="_Toc95812961"/>
      <w:r>
        <w:t xml:space="preserve">Figure </w:t>
      </w:r>
      <w:r>
        <w:fldChar w:fldCharType="begin"/>
      </w:r>
      <w:r>
        <w:instrText>SEQ Figure \* ARABIC</w:instrText>
      </w:r>
      <w:r>
        <w:fldChar w:fldCharType="separate"/>
      </w:r>
      <w:ins w:id="283" w:author="Grace Yuan" w:date="2022-02-13T13:20:00Z">
        <w:r w:rsidR="009A7AC8">
          <w:rPr>
            <w:noProof/>
          </w:rPr>
          <w:t>30</w:t>
        </w:r>
      </w:ins>
      <w:r>
        <w:fldChar w:fldCharType="end"/>
      </w:r>
      <w:r>
        <w:t xml:space="preserve"> - The </w:t>
      </w:r>
      <w:r w:rsidRPr="00F1164D">
        <w:t>Contact page</w:t>
      </w:r>
      <w:bookmarkEnd w:id="282"/>
    </w:p>
    <w:p w14:paraId="4A7C7FF4" w14:textId="77777777" w:rsidR="00011813" w:rsidRDefault="00011813">
      <w:pPr>
        <w:rPr>
          <w:rFonts w:asciiTheme="majorHAnsi" w:eastAsiaTheme="majorEastAsia" w:hAnsiTheme="majorHAnsi" w:cstheme="majorBidi"/>
          <w:b/>
          <w:bCs/>
          <w:color w:val="2F5496" w:themeColor="accent1" w:themeShade="BF"/>
          <w:sz w:val="32"/>
          <w:szCs w:val="32"/>
        </w:rPr>
      </w:pPr>
      <w:r>
        <w:br w:type="page"/>
      </w:r>
    </w:p>
    <w:p w14:paraId="058D91A6" w14:textId="7D914E79" w:rsidR="00E7406B" w:rsidRDefault="00E7406B" w:rsidP="00E7406B">
      <w:pPr>
        <w:pStyle w:val="Heading1"/>
      </w:pPr>
      <w:bookmarkStart w:id="284" w:name="_Toc95650221"/>
      <w:r>
        <w:lastRenderedPageBreak/>
        <w:t>Code Components</w:t>
      </w:r>
      <w:bookmarkEnd w:id="284"/>
    </w:p>
    <w:p w14:paraId="6587EDD6" w14:textId="7C40EE84" w:rsidR="00E7406B" w:rsidRDefault="00E7406B" w:rsidP="00D1029E">
      <w:pPr>
        <w:pStyle w:val="Heading2"/>
      </w:pPr>
      <w:bookmarkStart w:id="285" w:name="_Toc95650222"/>
      <w:proofErr w:type="spellStart"/>
      <w:r w:rsidRPr="00D1029E">
        <w:t>Mapbox</w:t>
      </w:r>
      <w:bookmarkEnd w:id="285"/>
      <w:proofErr w:type="spellEnd"/>
      <w:r w:rsidRPr="00D1029E">
        <w:t xml:space="preserve"> </w:t>
      </w:r>
    </w:p>
    <w:p w14:paraId="620B334A" w14:textId="4E100CC7" w:rsidR="004A72DC" w:rsidRDefault="004A72DC" w:rsidP="004A72DC">
      <w:r>
        <w:t xml:space="preserve">To use </w:t>
      </w:r>
      <w:proofErr w:type="spellStart"/>
      <w:r>
        <w:t>Mapbox’s</w:t>
      </w:r>
      <w:proofErr w:type="spellEnd"/>
      <w:r>
        <w:t xml:space="preserve"> functions, the following libraries need to be imported first:</w:t>
      </w:r>
    </w:p>
    <w:p w14:paraId="672C24C6" w14:textId="77777777" w:rsidR="004A72DC" w:rsidRPr="004A72DC" w:rsidRDefault="004A72DC" w:rsidP="004A72DC"/>
    <w:p w14:paraId="5BAAE3BB" w14:textId="5AB07CA3" w:rsidR="00E7406B" w:rsidRDefault="004A72DC" w:rsidP="00E7406B">
      <w:r>
        <w:rPr>
          <w:noProof/>
        </w:rPr>
        <w:drawing>
          <wp:inline distT="0" distB="0" distL="0" distR="0" wp14:anchorId="09A881D9" wp14:editId="21BA1EEB">
            <wp:extent cx="5943600" cy="784225"/>
            <wp:effectExtent l="0" t="0" r="0" b="317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84225"/>
                    </a:xfrm>
                    <a:prstGeom prst="rect">
                      <a:avLst/>
                    </a:prstGeom>
                  </pic:spPr>
                </pic:pic>
              </a:graphicData>
            </a:graphic>
          </wp:inline>
        </w:drawing>
      </w:r>
    </w:p>
    <w:p w14:paraId="3FAA54A1" w14:textId="78D758F7" w:rsidR="004A72DC" w:rsidRDefault="004A72DC" w:rsidP="004A72DC">
      <w:pPr>
        <w:pStyle w:val="Caption"/>
      </w:pPr>
      <w:bookmarkStart w:id="286" w:name="_Toc95812962"/>
      <w:r>
        <w:t xml:space="preserve">Figure </w:t>
      </w:r>
      <w:r>
        <w:fldChar w:fldCharType="begin"/>
      </w:r>
      <w:r>
        <w:instrText>SEQ Figure \* ARABIC</w:instrText>
      </w:r>
      <w:r>
        <w:fldChar w:fldCharType="separate"/>
      </w:r>
      <w:ins w:id="287" w:author="Grace Yuan" w:date="2022-02-13T13:20:00Z">
        <w:r w:rsidR="009A7AC8">
          <w:rPr>
            <w:noProof/>
          </w:rPr>
          <w:t>31</w:t>
        </w:r>
      </w:ins>
      <w:r>
        <w:fldChar w:fldCharType="end"/>
      </w:r>
      <w:r>
        <w:t xml:space="preserve"> - </w:t>
      </w:r>
      <w:proofErr w:type="spellStart"/>
      <w:r>
        <w:t>Mapbox</w:t>
      </w:r>
      <w:proofErr w:type="spellEnd"/>
      <w:r>
        <w:t xml:space="preserve"> libraries</w:t>
      </w:r>
      <w:bookmarkEnd w:id="286"/>
    </w:p>
    <w:p w14:paraId="16F29B5A" w14:textId="77777777" w:rsidR="00465C0B" w:rsidRDefault="004A72DC" w:rsidP="00465C0B">
      <w:r>
        <w:t xml:space="preserve">Add maps to HTML </w:t>
      </w:r>
      <w:proofErr w:type="spellStart"/>
      <w:r>
        <w:t>divs</w:t>
      </w:r>
      <w:proofErr w:type="spellEnd"/>
      <w:r>
        <w:t xml:space="preserve"> with </w:t>
      </w:r>
      <w:proofErr w:type="spellStart"/>
      <w:r>
        <w:t>Mapbox</w:t>
      </w:r>
      <w:proofErr w:type="spellEnd"/>
      <w:r>
        <w:t xml:space="preserve"> access token and customized styles</w:t>
      </w:r>
      <w:r w:rsidR="00465C0B">
        <w:t xml:space="preserve">. To access the map style, use the following </w:t>
      </w:r>
      <w:proofErr w:type="spellStart"/>
      <w:r w:rsidR="00465C0B">
        <w:t>Mapbox</w:t>
      </w:r>
      <w:proofErr w:type="spellEnd"/>
      <w:r w:rsidR="00465C0B">
        <w:t xml:space="preserve"> GL username and password: </w:t>
      </w:r>
    </w:p>
    <w:p w14:paraId="26D03B26" w14:textId="2DF479D5" w:rsidR="00465C0B" w:rsidRPr="00465C0B" w:rsidRDefault="00465C0B" w:rsidP="00465C0B">
      <w:proofErr w:type="spellStart"/>
      <w:r w:rsidRPr="00465C0B">
        <w:t>Mapbox</w:t>
      </w:r>
      <w:proofErr w:type="spellEnd"/>
      <w:r w:rsidRPr="00465C0B">
        <w:t xml:space="preserve"> username: </w:t>
      </w:r>
      <w:commentRangeStart w:id="288"/>
      <w:commentRangeStart w:id="289"/>
      <w:proofErr w:type="spellStart"/>
      <w:r w:rsidRPr="00465C0B">
        <w:t>graceyuan</w:t>
      </w:r>
      <w:commentRangeEnd w:id="288"/>
      <w:proofErr w:type="spellEnd"/>
      <w:r w:rsidR="00327361">
        <w:rPr>
          <w:rStyle w:val="CommentReference"/>
        </w:rPr>
        <w:commentReference w:id="288"/>
      </w:r>
      <w:commentRangeEnd w:id="289"/>
      <w:r w:rsidR="00A63386">
        <w:rPr>
          <w:rStyle w:val="CommentReference"/>
        </w:rPr>
        <w:commentReference w:id="289"/>
      </w:r>
    </w:p>
    <w:p w14:paraId="1D79D81B" w14:textId="77777777" w:rsidR="00465C0B" w:rsidRPr="00465C0B" w:rsidRDefault="00465C0B" w:rsidP="00465C0B">
      <w:r w:rsidRPr="00465C0B">
        <w:t>Passwords: CUTRICburlington1!</w:t>
      </w:r>
    </w:p>
    <w:p w14:paraId="01AB09C6" w14:textId="6664393B" w:rsidR="004A72DC" w:rsidRDefault="004A72DC" w:rsidP="004A72DC"/>
    <w:p w14:paraId="5D5ACC75" w14:textId="77777777" w:rsidR="004A72DC" w:rsidRPr="004A72DC" w:rsidRDefault="004A72DC" w:rsidP="004A72DC"/>
    <w:p w14:paraId="79C9CED0" w14:textId="6A8319F1" w:rsidR="004A72DC" w:rsidRDefault="004A72DC" w:rsidP="004A72DC">
      <w:pPr>
        <w:jc w:val="center"/>
      </w:pPr>
      <w:r>
        <w:rPr>
          <w:noProof/>
        </w:rPr>
        <w:drawing>
          <wp:inline distT="0" distB="0" distL="0" distR="0" wp14:anchorId="7AABA170" wp14:editId="3FA190D5">
            <wp:extent cx="3540034" cy="2023039"/>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79053" cy="2045337"/>
                    </a:xfrm>
                    <a:prstGeom prst="rect">
                      <a:avLst/>
                    </a:prstGeom>
                  </pic:spPr>
                </pic:pic>
              </a:graphicData>
            </a:graphic>
          </wp:inline>
        </w:drawing>
      </w:r>
    </w:p>
    <w:p w14:paraId="428731AB" w14:textId="2FABD25B" w:rsidR="004A72DC" w:rsidRDefault="004A72DC" w:rsidP="004A72DC">
      <w:pPr>
        <w:pStyle w:val="Caption"/>
      </w:pPr>
      <w:bookmarkStart w:id="290" w:name="_Toc95812963"/>
      <w:r>
        <w:t xml:space="preserve">Figure </w:t>
      </w:r>
      <w:r>
        <w:fldChar w:fldCharType="begin"/>
      </w:r>
      <w:r>
        <w:instrText>SEQ Figure \* ARABIC</w:instrText>
      </w:r>
      <w:r>
        <w:fldChar w:fldCharType="separate"/>
      </w:r>
      <w:ins w:id="291" w:author="Grace Yuan" w:date="2022-02-13T13:20:00Z">
        <w:r w:rsidR="009A7AC8">
          <w:rPr>
            <w:noProof/>
          </w:rPr>
          <w:t>32</w:t>
        </w:r>
      </w:ins>
      <w:r>
        <w:fldChar w:fldCharType="end"/>
      </w:r>
      <w:r>
        <w:t xml:space="preserve"> - Add maps to HTML</w:t>
      </w:r>
      <w:bookmarkEnd w:id="290"/>
    </w:p>
    <w:p w14:paraId="0FC700DE" w14:textId="099F3BDE" w:rsidR="00C91EA8" w:rsidRDefault="00465C0B" w:rsidP="00C91EA8">
      <w:r>
        <w:t>All the map related visualization layers and functions need to go inside the following functions.</w:t>
      </w:r>
    </w:p>
    <w:p w14:paraId="0902BC74" w14:textId="77777777" w:rsidR="00465C0B" w:rsidRPr="00C91EA8" w:rsidRDefault="00465C0B" w:rsidP="00C91EA8"/>
    <w:p w14:paraId="49A4A8B3" w14:textId="47AE8E97" w:rsidR="004A72DC" w:rsidRDefault="00465C0B" w:rsidP="00465C0B">
      <w:pPr>
        <w:jc w:val="center"/>
      </w:pPr>
      <w:r>
        <w:rPr>
          <w:noProof/>
        </w:rPr>
        <w:drawing>
          <wp:inline distT="0" distB="0" distL="0" distR="0" wp14:anchorId="1096374A" wp14:editId="02C7D7CD">
            <wp:extent cx="2383246" cy="813202"/>
            <wp:effectExtent l="0" t="0" r="4445"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456652" cy="838249"/>
                    </a:xfrm>
                    <a:prstGeom prst="rect">
                      <a:avLst/>
                    </a:prstGeom>
                  </pic:spPr>
                </pic:pic>
              </a:graphicData>
            </a:graphic>
          </wp:inline>
        </w:drawing>
      </w:r>
    </w:p>
    <w:p w14:paraId="0EA11CC3" w14:textId="4E9E5FAA" w:rsidR="00465C0B" w:rsidRPr="004A72DC" w:rsidRDefault="00465C0B" w:rsidP="00465C0B">
      <w:pPr>
        <w:pStyle w:val="Caption"/>
      </w:pPr>
      <w:bookmarkStart w:id="292" w:name="_Toc95812964"/>
      <w:r>
        <w:t xml:space="preserve">Figure </w:t>
      </w:r>
      <w:r>
        <w:fldChar w:fldCharType="begin"/>
      </w:r>
      <w:r>
        <w:instrText>SEQ Figure \* ARABIC</w:instrText>
      </w:r>
      <w:r>
        <w:fldChar w:fldCharType="separate"/>
      </w:r>
      <w:ins w:id="293" w:author="Grace Yuan" w:date="2022-02-13T13:20:00Z">
        <w:r w:rsidR="009A7AC8">
          <w:rPr>
            <w:noProof/>
          </w:rPr>
          <w:t>33</w:t>
        </w:r>
      </w:ins>
      <w:r>
        <w:fldChar w:fldCharType="end"/>
      </w:r>
      <w:r>
        <w:t xml:space="preserve"> - Add any map related functions under </w:t>
      </w:r>
      <w:proofErr w:type="spellStart"/>
      <w:proofErr w:type="gramStart"/>
      <w:r>
        <w:t>map.on</w:t>
      </w:r>
      <w:proofErr w:type="spellEnd"/>
      <w:proofErr w:type="gramEnd"/>
      <w:r>
        <w:t xml:space="preserve"> ('load', function(){})</w:t>
      </w:r>
      <w:bookmarkEnd w:id="292"/>
    </w:p>
    <w:p w14:paraId="4D460595" w14:textId="125108DD" w:rsidR="00911936" w:rsidRDefault="00911936" w:rsidP="00E7406B"/>
    <w:p w14:paraId="49CDB0B2" w14:textId="77777777" w:rsidR="00911936" w:rsidRDefault="00911936" w:rsidP="00E7406B"/>
    <w:p w14:paraId="3F9CCDD6" w14:textId="77777777" w:rsidR="00011813" w:rsidRDefault="00011813">
      <w:pPr>
        <w:rPr>
          <w:rFonts w:ascii="Calibri" w:eastAsiaTheme="majorEastAsia" w:hAnsi="Calibri" w:cs="Calibri"/>
          <w:b/>
          <w:bCs/>
          <w:color w:val="2F5496" w:themeColor="accent1" w:themeShade="BF"/>
          <w:sz w:val="28"/>
          <w:szCs w:val="28"/>
        </w:rPr>
      </w:pPr>
      <w:r>
        <w:br w:type="page"/>
      </w:r>
    </w:p>
    <w:p w14:paraId="5866240E" w14:textId="570D9869" w:rsidR="00E7406B" w:rsidRDefault="00E7406B" w:rsidP="00D1029E">
      <w:pPr>
        <w:pStyle w:val="Heading2"/>
      </w:pPr>
      <w:bookmarkStart w:id="294" w:name="_Toc95650223"/>
      <w:r>
        <w:lastRenderedPageBreak/>
        <w:t>D3.JS</w:t>
      </w:r>
      <w:bookmarkEnd w:id="294"/>
    </w:p>
    <w:p w14:paraId="78C6E7CA" w14:textId="24F1F8DF" w:rsidR="009637D9" w:rsidRDefault="00D1029E" w:rsidP="00D1029E">
      <w:r>
        <w:t xml:space="preserve">Most </w:t>
      </w:r>
      <w:r w:rsidR="00D10869">
        <w:t xml:space="preserve">D3.JS </w:t>
      </w:r>
      <w:r>
        <w:t>graphs displayed in the prototype</w:t>
      </w:r>
      <w:r w:rsidR="00C106AC">
        <w:t xml:space="preserve"> are embedded through JavaScript runtime from Observable. </w:t>
      </w:r>
      <w:r w:rsidR="009637D9">
        <w:t xml:space="preserve">We </w:t>
      </w:r>
      <w:r w:rsidR="00D10869">
        <w:t xml:space="preserve">decided to go with this approach because 1) it is rather easy to use the existing D3.JS examples which are already hosted on Observable, 2) it lightens the weight of the code used in the local files. </w:t>
      </w:r>
    </w:p>
    <w:p w14:paraId="695478E5" w14:textId="77777777" w:rsidR="009637D9" w:rsidRDefault="009637D9" w:rsidP="00D1029E"/>
    <w:p w14:paraId="04FDB93D" w14:textId="1F005CD1" w:rsidR="00D1029E" w:rsidRDefault="00277938" w:rsidP="00D1029E">
      <w:r>
        <w:t>To add a new graph or replace an existing graph</w:t>
      </w:r>
      <w:r w:rsidR="00D10869">
        <w:t xml:space="preserve"> on the page</w:t>
      </w:r>
      <w:r>
        <w:t>, replace the highlighted URL and the div id inside “</w:t>
      </w:r>
      <w:r w:rsidRPr="00277938">
        <w:t>Inspector(</w:t>
      </w:r>
      <w:proofErr w:type="spellStart"/>
      <w:proofErr w:type="gramStart"/>
      <w:r w:rsidRPr="00277938">
        <w:t>document.querySelector</w:t>
      </w:r>
      <w:proofErr w:type="spellEnd"/>
      <w:proofErr w:type="gramEnd"/>
      <w:r w:rsidRPr="00277938">
        <w:t>("</w:t>
      </w:r>
      <w:r>
        <w:t>______</w:t>
      </w:r>
      <w:r w:rsidRPr="00277938">
        <w:t>")</w:t>
      </w:r>
      <w:r>
        <w:t>”.</w:t>
      </w:r>
    </w:p>
    <w:p w14:paraId="4BA74241" w14:textId="77777777" w:rsidR="00D1029E" w:rsidRPr="00D1029E" w:rsidRDefault="00D1029E" w:rsidP="00D1029E"/>
    <w:p w14:paraId="56E2C627" w14:textId="47D6C154" w:rsidR="00E7406B" w:rsidRDefault="00E7406B" w:rsidP="008C1692">
      <w:r>
        <w:rPr>
          <w:noProof/>
        </w:rPr>
        <w:drawing>
          <wp:inline distT="0" distB="0" distL="0" distR="0" wp14:anchorId="14C387BD" wp14:editId="319B3A64">
            <wp:extent cx="5943600" cy="97345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973455"/>
                    </a:xfrm>
                    <a:prstGeom prst="rect">
                      <a:avLst/>
                    </a:prstGeom>
                  </pic:spPr>
                </pic:pic>
              </a:graphicData>
            </a:graphic>
          </wp:inline>
        </w:drawing>
      </w:r>
    </w:p>
    <w:p w14:paraId="69CD30D2" w14:textId="3D29B403" w:rsidR="00277938" w:rsidRDefault="00277938" w:rsidP="00277938">
      <w:pPr>
        <w:pStyle w:val="Caption"/>
      </w:pPr>
      <w:bookmarkStart w:id="295" w:name="_Toc95812965"/>
      <w:r>
        <w:t xml:space="preserve">Figure </w:t>
      </w:r>
      <w:r>
        <w:fldChar w:fldCharType="begin"/>
      </w:r>
      <w:r>
        <w:instrText>SEQ Figure \* ARABIC</w:instrText>
      </w:r>
      <w:r>
        <w:fldChar w:fldCharType="separate"/>
      </w:r>
      <w:ins w:id="296" w:author="Grace Yuan" w:date="2022-02-13T13:20:00Z">
        <w:r w:rsidR="009A7AC8">
          <w:rPr>
            <w:noProof/>
          </w:rPr>
          <w:t>34</w:t>
        </w:r>
      </w:ins>
      <w:r>
        <w:fldChar w:fldCharType="end"/>
      </w:r>
      <w:r>
        <w:t xml:space="preserve"> - How to embed a graph from Observable</w:t>
      </w:r>
      <w:bookmarkEnd w:id="295"/>
    </w:p>
    <w:p w14:paraId="26214E36" w14:textId="77777777" w:rsidR="00383403" w:rsidRDefault="00383403" w:rsidP="009637D9">
      <w:pPr>
        <w:rPr>
          <w:ins w:id="297" w:author="Grace Yuan" w:date="2022-02-12T13:52:00Z"/>
        </w:rPr>
      </w:pPr>
    </w:p>
    <w:p w14:paraId="45442587" w14:textId="523F7607" w:rsidR="009637D9" w:rsidRDefault="009637D9" w:rsidP="009637D9">
      <w:r>
        <w:t xml:space="preserve">To edit or reuse a graph from Observable, go to the Observable link which can be found in the asset overview excel, and fork the notebook. </w:t>
      </w:r>
      <w:r w:rsidR="005E322A">
        <w:t xml:space="preserve">Forking a notebook means creating a copy of the notebook without affecting the original file. The forked notebook is still linked to the original notebook and users can </w:t>
      </w:r>
      <w:r w:rsidR="003F5189">
        <w:t>check back on it</w:t>
      </w:r>
      <w:r w:rsidR="005E322A">
        <w:t xml:space="preserve">. </w:t>
      </w:r>
      <w:r w:rsidR="00132F40">
        <w:t>Users can also compare different forked versions and see the difference between the codes.</w:t>
      </w:r>
    </w:p>
    <w:p w14:paraId="03491C12" w14:textId="77777777" w:rsidR="00D10869" w:rsidRPr="009637D9" w:rsidRDefault="00D10869" w:rsidP="009637D9"/>
    <w:p w14:paraId="2C0767AE" w14:textId="3798DA3D" w:rsidR="00D10869" w:rsidRPr="00277938" w:rsidRDefault="00D10869" w:rsidP="00277938">
      <w:r>
        <w:rPr>
          <w:noProof/>
        </w:rPr>
        <w:drawing>
          <wp:anchor distT="0" distB="0" distL="114300" distR="114300" simplePos="0" relativeHeight="251658242" behindDoc="0" locked="0" layoutInCell="1" allowOverlap="1" wp14:anchorId="1AD99A55" wp14:editId="45A3CA68">
            <wp:simplePos x="914400" y="5799909"/>
            <wp:positionH relativeFrom="column">
              <wp:align>left</wp:align>
            </wp:positionH>
            <wp:positionV relativeFrom="paragraph">
              <wp:align>top</wp:align>
            </wp:positionV>
            <wp:extent cx="5869577" cy="3822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6" cstate="print">
                      <a:extLst>
                        <a:ext uri="{28A0092B-C50C-407E-A947-70E740481C1C}">
                          <a14:useLocalDpi xmlns:a14="http://schemas.microsoft.com/office/drawing/2010/main" val="0"/>
                        </a:ext>
                      </a:extLst>
                    </a:blip>
                    <a:srcRect r="1246"/>
                    <a:stretch/>
                  </pic:blipFill>
                  <pic:spPr bwMode="auto">
                    <a:xfrm>
                      <a:off x="0" y="0"/>
                      <a:ext cx="5869577" cy="38227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25F9AF53" w14:textId="5EBEF727" w:rsidR="00277938" w:rsidRDefault="00277938" w:rsidP="009637D9">
      <w:pPr>
        <w:jc w:val="center"/>
      </w:pPr>
      <w:r>
        <w:br w:type="page"/>
      </w:r>
      <w:ins w:id="298" w:author="Grace Yuan" w:date="2022-02-12T13:50:00Z">
        <w:r w:rsidR="00383403">
          <w:rPr>
            <w:noProof/>
          </w:rPr>
          <w:lastRenderedPageBreak/>
          <w:drawing>
            <wp:inline distT="0" distB="0" distL="0" distR="0" wp14:anchorId="06444473" wp14:editId="3DF344B5">
              <wp:extent cx="5943600" cy="4157980"/>
              <wp:effectExtent l="0" t="0" r="0" b="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ins>
    </w:p>
    <w:p w14:paraId="7F6D8E25" w14:textId="61BEF1BD" w:rsidR="009637D9" w:rsidRDefault="009637D9" w:rsidP="009637D9">
      <w:pPr>
        <w:pStyle w:val="Caption"/>
      </w:pPr>
      <w:bookmarkStart w:id="299" w:name="_Toc95812966"/>
      <w:r>
        <w:t xml:space="preserve">Figure </w:t>
      </w:r>
      <w:r>
        <w:fldChar w:fldCharType="begin"/>
      </w:r>
      <w:r>
        <w:instrText>SEQ Figure \* ARABIC</w:instrText>
      </w:r>
      <w:r>
        <w:fldChar w:fldCharType="separate"/>
      </w:r>
      <w:ins w:id="300" w:author="Grace Yuan" w:date="2022-02-13T13:21:00Z">
        <w:r w:rsidR="009A7AC8">
          <w:rPr>
            <w:noProof/>
          </w:rPr>
          <w:t>35</w:t>
        </w:r>
      </w:ins>
      <w:r>
        <w:fldChar w:fldCharType="end"/>
      </w:r>
      <w:r>
        <w:t xml:space="preserve"> - Fork the notebook to start editing</w:t>
      </w:r>
      <w:bookmarkEnd w:id="299"/>
    </w:p>
    <w:p w14:paraId="7847DEB4" w14:textId="77777777" w:rsidR="00DA4006" w:rsidRDefault="00DA4006" w:rsidP="00D10869"/>
    <w:p w14:paraId="5729B0B1" w14:textId="24AFEFD2" w:rsidR="00D10869" w:rsidRDefault="00D10869" w:rsidP="00D10869">
      <w:r>
        <w:t xml:space="preserve">To replace the data set used in current graph, click on the paper click icon on the right and replace the csv file. </w:t>
      </w:r>
      <w:r w:rsidR="00DA4006">
        <w:t xml:space="preserve">For the graph to work, the data set needs to remain the same format as the csv that is </w:t>
      </w:r>
      <w:r w:rsidR="00722F9E">
        <w:t xml:space="preserve">currently </w:t>
      </w:r>
      <w:r w:rsidR="00DA4006">
        <w:t>being used.</w:t>
      </w:r>
    </w:p>
    <w:p w14:paraId="56EC6B04" w14:textId="77777777" w:rsidR="00D10869" w:rsidRDefault="00D10869" w:rsidP="00D10869"/>
    <w:p w14:paraId="59D61724" w14:textId="706CB9C8" w:rsidR="00D10869" w:rsidRDefault="00383403" w:rsidP="00D10869">
      <w:pPr>
        <w:jc w:val="center"/>
      </w:pPr>
      <w:ins w:id="301" w:author="Grace Yuan" w:date="2022-02-12T13:51:00Z">
        <w:r>
          <w:rPr>
            <w:noProof/>
          </w:rPr>
          <w:drawing>
            <wp:inline distT="0" distB="0" distL="0" distR="0" wp14:anchorId="7F37979C" wp14:editId="799D462E">
              <wp:extent cx="2682158" cy="243894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92109" cy="2447989"/>
                      </a:xfrm>
                      <a:prstGeom prst="rect">
                        <a:avLst/>
                      </a:prstGeom>
                    </pic:spPr>
                  </pic:pic>
                </a:graphicData>
              </a:graphic>
            </wp:inline>
          </w:drawing>
        </w:r>
      </w:ins>
    </w:p>
    <w:p w14:paraId="09A7DC5B" w14:textId="328AE866" w:rsidR="00DA4006" w:rsidRDefault="00DA4006" w:rsidP="00DA4006">
      <w:pPr>
        <w:pStyle w:val="Caption"/>
      </w:pPr>
      <w:bookmarkStart w:id="302" w:name="_Toc95812967"/>
      <w:r>
        <w:t xml:space="preserve">Figure </w:t>
      </w:r>
      <w:r>
        <w:fldChar w:fldCharType="begin"/>
      </w:r>
      <w:r>
        <w:instrText>SEQ Figure \* ARABIC</w:instrText>
      </w:r>
      <w:r>
        <w:fldChar w:fldCharType="separate"/>
      </w:r>
      <w:ins w:id="303" w:author="Grace Yuan" w:date="2022-02-13T13:21:00Z">
        <w:r w:rsidR="009A7AC8">
          <w:rPr>
            <w:noProof/>
          </w:rPr>
          <w:t>36</w:t>
        </w:r>
      </w:ins>
      <w:r>
        <w:fldChar w:fldCharType="end"/>
      </w:r>
      <w:r>
        <w:t xml:space="preserve"> - Replace the data</w:t>
      </w:r>
      <w:bookmarkEnd w:id="302"/>
    </w:p>
    <w:p w14:paraId="10BF757C" w14:textId="77777777" w:rsidR="00D10869" w:rsidRPr="00D10869" w:rsidRDefault="00D10869" w:rsidP="00D10869">
      <w:pPr>
        <w:jc w:val="center"/>
      </w:pPr>
    </w:p>
    <w:p w14:paraId="72687E07" w14:textId="0F64B829" w:rsidR="00277938" w:rsidRDefault="00277938" w:rsidP="00277938">
      <w:pPr>
        <w:pStyle w:val="Heading1"/>
      </w:pPr>
      <w:bookmarkStart w:id="304" w:name="_Toc95650224"/>
      <w:r>
        <w:t>Assets</w:t>
      </w:r>
      <w:bookmarkEnd w:id="304"/>
    </w:p>
    <w:p w14:paraId="0925D1C9" w14:textId="4D12B776" w:rsidR="009637D9" w:rsidRDefault="00277938" w:rsidP="00277938">
      <w:r>
        <w:t>We summarized all the assets and library used in the code</w:t>
      </w:r>
      <w:ins w:id="305" w:author="Bowes, Jeremy" w:date="2022-02-11T15:43:00Z">
        <w:r w:rsidR="00F84F1B">
          <w:t xml:space="preserve"> </w:t>
        </w:r>
      </w:ins>
      <w:ins w:id="306" w:author="Bowes, Jeremy" w:date="2022-02-11T15:44:00Z">
        <w:r w:rsidR="00F84F1B">
          <w:t>in an excel spread sheet</w:t>
        </w:r>
      </w:ins>
      <w:r>
        <w:t xml:space="preserve">. </w:t>
      </w:r>
      <w:r w:rsidR="009637D9">
        <w:t>The attached files can be found in the corresponding folders: green – “/data”</w:t>
      </w:r>
      <w:ins w:id="307" w:author="Bowes, Jeremy" w:date="2022-02-11T15:45:00Z">
        <w:r w:rsidR="00F84F1B">
          <w:t xml:space="preserve"> files</w:t>
        </w:r>
      </w:ins>
      <w:r w:rsidR="009637D9">
        <w:t>; pink – “/image”</w:t>
      </w:r>
      <w:ins w:id="308" w:author="Bowes, Jeremy" w:date="2022-02-11T15:45:00Z">
        <w:r w:rsidR="00F84F1B">
          <w:t xml:space="preserve"> files, and the</w:t>
        </w:r>
      </w:ins>
      <w:r w:rsidR="009637D9">
        <w:t xml:space="preserve"> blue items are external libraries or </w:t>
      </w:r>
      <w:proofErr w:type="spellStart"/>
      <w:r w:rsidR="009637D9">
        <w:t>Mapbox</w:t>
      </w:r>
      <w:proofErr w:type="spellEnd"/>
      <w:r w:rsidR="009637D9">
        <w:t xml:space="preserve"> tile sets. </w:t>
      </w:r>
    </w:p>
    <w:p w14:paraId="67C51933" w14:textId="2DA40A24" w:rsidR="00277938" w:rsidRPr="00277938" w:rsidRDefault="009637D9" w:rsidP="00277938">
      <w:r>
        <w:t xml:space="preserve"> </w:t>
      </w:r>
    </w:p>
    <w:p w14:paraId="3E945A0E" w14:textId="7D8E1485" w:rsidR="00277938" w:rsidRDefault="000A32F2" w:rsidP="00277938">
      <w:pPr>
        <w:jc w:val="center"/>
      </w:pPr>
      <w:ins w:id="309" w:author="Grace Yuan" w:date="2022-02-12T14:02:00Z">
        <w:r>
          <w:rPr>
            <w:noProof/>
          </w:rPr>
          <w:drawing>
            <wp:inline distT="0" distB="0" distL="0" distR="0" wp14:anchorId="5030551A" wp14:editId="724EBA5E">
              <wp:extent cx="5869305" cy="65042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9">
                        <a:extLst>
                          <a:ext uri="{28A0092B-C50C-407E-A947-70E740481C1C}">
                            <a14:useLocalDpi xmlns:a14="http://schemas.microsoft.com/office/drawing/2010/main" val="0"/>
                          </a:ext>
                        </a:extLst>
                      </a:blip>
                      <a:srcRect l="5956" t="5369" r="5522" b="18829"/>
                      <a:stretch/>
                    </pic:blipFill>
                    <pic:spPr bwMode="auto">
                      <a:xfrm>
                        <a:off x="0" y="0"/>
                        <a:ext cx="5878514" cy="6514437"/>
                      </a:xfrm>
                      <a:prstGeom prst="rect">
                        <a:avLst/>
                      </a:prstGeom>
                      <a:ln>
                        <a:noFill/>
                      </a:ln>
                      <a:extLst>
                        <a:ext uri="{53640926-AAD7-44D8-BBD7-CCE9431645EC}">
                          <a14:shadowObscured xmlns:a14="http://schemas.microsoft.com/office/drawing/2010/main"/>
                        </a:ext>
                      </a:extLst>
                    </pic:spPr>
                  </pic:pic>
                </a:graphicData>
              </a:graphic>
            </wp:inline>
          </w:drawing>
        </w:r>
      </w:ins>
    </w:p>
    <w:p w14:paraId="5E651678" w14:textId="4526124C" w:rsidR="009637D9" w:rsidRDefault="009637D9" w:rsidP="009637D9">
      <w:pPr>
        <w:pStyle w:val="Caption"/>
        <w:rPr>
          <w:ins w:id="310" w:author="Bowes, Jeremy" w:date="2022-02-11T15:46:00Z"/>
        </w:rPr>
      </w:pPr>
      <w:bookmarkStart w:id="311" w:name="_Toc95812968"/>
      <w:r>
        <w:t xml:space="preserve">Figure </w:t>
      </w:r>
      <w:r>
        <w:fldChar w:fldCharType="begin"/>
      </w:r>
      <w:r>
        <w:instrText>SEQ Figure \* ARABIC</w:instrText>
      </w:r>
      <w:r>
        <w:fldChar w:fldCharType="separate"/>
      </w:r>
      <w:ins w:id="312" w:author="Grace Yuan" w:date="2022-02-13T13:21:00Z">
        <w:r w:rsidR="009A7AC8">
          <w:rPr>
            <w:noProof/>
          </w:rPr>
          <w:t>37</w:t>
        </w:r>
      </w:ins>
      <w:r>
        <w:fldChar w:fldCharType="end"/>
      </w:r>
      <w:r>
        <w:t xml:space="preserve"> </w:t>
      </w:r>
      <w:r w:rsidR="00E159C7">
        <w:t>-</w:t>
      </w:r>
      <w:r>
        <w:t xml:space="preserve"> </w:t>
      </w:r>
      <w:r w:rsidR="00E159C7">
        <w:t xml:space="preserve">Asset </w:t>
      </w:r>
      <w:r>
        <w:t>overview</w:t>
      </w:r>
      <w:ins w:id="313" w:author="Bowes, Jeremy" w:date="2022-02-11T15:45:00Z">
        <w:r w:rsidR="0077372C">
          <w:t xml:space="preserve"> in Excel spreadsheet</w:t>
        </w:r>
      </w:ins>
      <w:bookmarkEnd w:id="311"/>
    </w:p>
    <w:p w14:paraId="7537DFB8" w14:textId="7B00C433" w:rsidR="0077372C" w:rsidRDefault="0077372C" w:rsidP="0077372C">
      <w:pPr>
        <w:rPr>
          <w:ins w:id="314" w:author="Bowes, Jeremy" w:date="2022-02-11T15:46:00Z"/>
        </w:rPr>
      </w:pPr>
    </w:p>
    <w:p w14:paraId="5456AC88" w14:textId="72ACB0EF" w:rsidR="00F05D4E" w:rsidRDefault="003F5189" w:rsidP="00F05D4E">
      <w:pPr>
        <w:pStyle w:val="Heading1"/>
      </w:pPr>
      <w:bookmarkStart w:id="315" w:name="_Toc95650225"/>
      <w:r>
        <w:t>Access the Prototype</w:t>
      </w:r>
      <w:bookmarkEnd w:id="315"/>
      <w:r w:rsidR="00F05D4E">
        <w:t xml:space="preserve"> </w:t>
      </w:r>
    </w:p>
    <w:p w14:paraId="7464DFE3" w14:textId="6CB238F8" w:rsidR="00F05D4E" w:rsidRDefault="00C13852" w:rsidP="00631B29">
      <w:pPr>
        <w:pStyle w:val="Heading2"/>
      </w:pPr>
      <w:r>
        <w:t>Download as Interactive Prototype</w:t>
      </w:r>
    </w:p>
    <w:p w14:paraId="5D2BFF54" w14:textId="3AEB2F8C" w:rsidR="00631B29" w:rsidRDefault="003049FF" w:rsidP="00631B29">
      <w:r>
        <w:t xml:space="preserve">The prototype package can be downloaded or forked on </w:t>
      </w:r>
      <w:proofErr w:type="spellStart"/>
      <w:r>
        <w:t>github</w:t>
      </w:r>
      <w:proofErr w:type="spellEnd"/>
      <w:r>
        <w:t xml:space="preserve">: </w:t>
      </w:r>
      <w:hyperlink r:id="rId60" w:history="1">
        <w:r w:rsidRPr="000A47F5">
          <w:rPr>
            <w:rStyle w:val="Hyperlink"/>
          </w:rPr>
          <w:t>https://github.com/graceyuanjq/CUTRIC-Burlington-Prototypes</w:t>
        </w:r>
      </w:hyperlink>
      <w:r>
        <w:t xml:space="preserve">. </w:t>
      </w:r>
      <w:r w:rsidR="00C05D68">
        <w:t>This documentation word doc can be found in the Documentations folder.</w:t>
      </w:r>
    </w:p>
    <w:p w14:paraId="6B8BDC02" w14:textId="77777777" w:rsidR="00C05D68" w:rsidRDefault="00C05D68" w:rsidP="00631B29"/>
    <w:p w14:paraId="1938E792" w14:textId="7689666C" w:rsidR="00C13852" w:rsidRDefault="003049FF" w:rsidP="00631B29">
      <w:r>
        <w:rPr>
          <w:noProof/>
        </w:rPr>
        <w:drawing>
          <wp:inline distT="0" distB="0" distL="0" distR="0" wp14:anchorId="7BAC33B5" wp14:editId="5149B7AD">
            <wp:extent cx="5943600" cy="2762250"/>
            <wp:effectExtent l="0" t="0" r="0" b="635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102B39B2" w14:textId="21BCAF29" w:rsidR="003049FF" w:rsidRDefault="003049FF">
      <w:pPr>
        <w:pStyle w:val="Caption"/>
      </w:pPr>
      <w:bookmarkStart w:id="316" w:name="_Toc95812969"/>
      <w:r>
        <w:t xml:space="preserve">Figure </w:t>
      </w:r>
      <w:fldSimple w:instr=" SEQ Figure \* ARABIC ">
        <w:r>
          <w:rPr>
            <w:noProof/>
          </w:rPr>
          <w:t>38</w:t>
        </w:r>
      </w:fldSimple>
      <w:r>
        <w:t xml:space="preserve"> </w:t>
      </w:r>
      <w:r w:rsidR="00C05D68">
        <w:t>–</w:t>
      </w:r>
      <w:r>
        <w:t xml:space="preserve"> </w:t>
      </w:r>
      <w:proofErr w:type="spellStart"/>
      <w:r>
        <w:t>Github</w:t>
      </w:r>
      <w:proofErr w:type="spellEnd"/>
      <w:r>
        <w:t xml:space="preserve"> package</w:t>
      </w:r>
      <w:bookmarkEnd w:id="316"/>
    </w:p>
    <w:p w14:paraId="5E9879E8" w14:textId="77777777" w:rsidR="00C60C42" w:rsidRPr="00C60C42" w:rsidRDefault="00C60C42" w:rsidP="00C60C42"/>
    <w:p w14:paraId="5216932B" w14:textId="6AD97C5C" w:rsidR="00631B29" w:rsidRPr="00631B29" w:rsidRDefault="00631B29" w:rsidP="003E1C13">
      <w:pPr>
        <w:pStyle w:val="Heading2"/>
      </w:pPr>
      <w:bookmarkStart w:id="317" w:name="_Toc95650227"/>
      <w:r>
        <w:t>Download As PDFs or Images</w:t>
      </w:r>
      <w:bookmarkEnd w:id="317"/>
    </w:p>
    <w:p w14:paraId="53211144" w14:textId="78575628" w:rsidR="00F164FC" w:rsidRDefault="00631B29">
      <w:r>
        <w:t xml:space="preserve">To download the prototype </w:t>
      </w:r>
      <w:r w:rsidR="003311BC">
        <w:t xml:space="preserve">as static pdfs or images, we recommend using a free Google Chrome extension called </w:t>
      </w:r>
      <w:proofErr w:type="spellStart"/>
      <w:r w:rsidR="003311BC">
        <w:t>GoFullPage</w:t>
      </w:r>
      <w:proofErr w:type="spellEnd"/>
      <w:r w:rsidR="003311BC">
        <w:t>. (</w:t>
      </w:r>
      <w:hyperlink r:id="rId62" w:history="1">
        <w:r w:rsidR="003311BC" w:rsidRPr="000A47F5">
          <w:rPr>
            <w:rStyle w:val="Hyperlink"/>
          </w:rPr>
          <w:t>https://chrome.google.com/webstore/detail/gofullpage-full-page-scre/fdpohaocaechififmbbbbbknoalclacl?hl=en</w:t>
        </w:r>
      </w:hyperlink>
      <w:r w:rsidR="003311BC">
        <w:t>)</w:t>
      </w:r>
      <w:r w:rsidR="00F164FC">
        <w:t xml:space="preserve"> After adding the extension to Chrome, </w:t>
      </w:r>
      <w:r w:rsidR="00C061BE">
        <w:t xml:space="preserve">open the prototype in Google Chrome, click on the puzzle icon in the right top corner of the task bar to access all extensions, and click on </w:t>
      </w:r>
      <w:proofErr w:type="spellStart"/>
      <w:r w:rsidR="00C061BE">
        <w:t>GoFullPage</w:t>
      </w:r>
      <w:proofErr w:type="spellEnd"/>
      <w:r w:rsidR="00C061BE">
        <w:t xml:space="preserve"> to capture the current web page.</w:t>
      </w:r>
    </w:p>
    <w:p w14:paraId="25ACD1F1" w14:textId="77777777" w:rsidR="00C061BE" w:rsidRDefault="00C061BE"/>
    <w:p w14:paraId="793B04F1" w14:textId="47BAC44D" w:rsidR="00F164FC" w:rsidRDefault="00F164FC" w:rsidP="00F164FC">
      <w:pPr>
        <w:jc w:val="center"/>
      </w:pPr>
      <w:r>
        <w:rPr>
          <w:noProof/>
        </w:rPr>
        <w:lastRenderedPageBreak/>
        <w:drawing>
          <wp:inline distT="0" distB="0" distL="0" distR="0" wp14:anchorId="62D31CC1" wp14:editId="3BF37045">
            <wp:extent cx="3417392" cy="198734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433658" cy="1996804"/>
                    </a:xfrm>
                    <a:prstGeom prst="rect">
                      <a:avLst/>
                    </a:prstGeom>
                  </pic:spPr>
                </pic:pic>
              </a:graphicData>
            </a:graphic>
          </wp:inline>
        </w:drawing>
      </w:r>
    </w:p>
    <w:p w14:paraId="63098C92" w14:textId="1A64AD1F" w:rsidR="00C061BE" w:rsidRDefault="00C061BE" w:rsidP="003E1C13">
      <w:pPr>
        <w:pStyle w:val="Caption"/>
      </w:pPr>
      <w:bookmarkStart w:id="318" w:name="_Toc95812970"/>
      <w:r>
        <w:t xml:space="preserve">Figure </w:t>
      </w:r>
      <w:ins w:id="319" w:author="Grace Yuan" w:date="2022-02-13T13:21:00Z">
        <w:r w:rsidR="009A7AC8">
          <w:fldChar w:fldCharType="begin"/>
        </w:r>
        <w:r w:rsidR="009A7AC8">
          <w:instrText xml:space="preserve"> SEQ Figure \* ARABIC </w:instrText>
        </w:r>
        <w:r w:rsidR="009A7AC8">
          <w:fldChar w:fldCharType="separate"/>
        </w:r>
      </w:ins>
      <w:ins w:id="320" w:author="Grace Yuan" w:date="2022-02-16T10:20:00Z">
        <w:r w:rsidR="003E1C13">
          <w:rPr>
            <w:noProof/>
          </w:rPr>
          <w:t>39</w:t>
        </w:r>
      </w:ins>
      <w:ins w:id="321" w:author="Grace Yuan" w:date="2022-02-13T13:21:00Z">
        <w:r w:rsidR="009A7AC8">
          <w:fldChar w:fldCharType="end"/>
        </w:r>
        <w:r w:rsidR="009A7AC8">
          <w:t xml:space="preserve"> </w:t>
        </w:r>
      </w:ins>
      <w:r>
        <w:t xml:space="preserve">– </w:t>
      </w:r>
      <w:ins w:id="322" w:author="Grace Yuan" w:date="2022-02-15T11:39:00Z">
        <w:r w:rsidR="00E60766">
          <w:t xml:space="preserve">The </w:t>
        </w:r>
      </w:ins>
      <w:proofErr w:type="spellStart"/>
      <w:r>
        <w:t>GoFullPage</w:t>
      </w:r>
      <w:proofErr w:type="spellEnd"/>
      <w:r>
        <w:t xml:space="preserve"> extension on Google Chrome</w:t>
      </w:r>
      <w:bookmarkEnd w:id="318"/>
    </w:p>
    <w:p w14:paraId="4D631A82" w14:textId="77777777" w:rsidR="00C061BE" w:rsidRDefault="00C061BE"/>
    <w:p w14:paraId="5617CB82" w14:textId="10E5726B" w:rsidR="003311BC" w:rsidRDefault="00F164FC">
      <w:proofErr w:type="spellStart"/>
      <w:r>
        <w:t>GoFul</w:t>
      </w:r>
      <w:r w:rsidR="00C061BE">
        <w:t>l</w:t>
      </w:r>
      <w:r>
        <w:t>Page</w:t>
      </w:r>
      <w:proofErr w:type="spellEnd"/>
      <w:r>
        <w:t xml:space="preserve"> </w:t>
      </w:r>
      <w:r w:rsidR="003311BC">
        <w:t>let</w:t>
      </w:r>
      <w:r>
        <w:t>s</w:t>
      </w:r>
      <w:r w:rsidR="003311BC">
        <w:t xml:space="preserve"> the user to download the full length of a HTML page as either pdf or image. </w:t>
      </w:r>
      <w:r>
        <w:t>These can be used for presentations or documentations.</w:t>
      </w:r>
    </w:p>
    <w:p w14:paraId="1A8D9957" w14:textId="77777777" w:rsidR="00C061BE" w:rsidRDefault="00C061BE"/>
    <w:p w14:paraId="7F6A8FDF" w14:textId="40A9A5CF" w:rsidR="003F5189" w:rsidRDefault="00C05D68" w:rsidP="003311BC">
      <w:pPr>
        <w:jc w:val="center"/>
      </w:pPr>
      <w:ins w:id="323" w:author="Grace Yuan" w:date="2022-02-13T13:37:00Z">
        <w:r>
          <w:rPr>
            <w:noProof/>
          </w:rPr>
          <w:drawing>
            <wp:inline distT="0" distB="0" distL="0" distR="0" wp14:anchorId="6F1030E7" wp14:editId="42E916F3">
              <wp:extent cx="2590800" cy="1295400"/>
              <wp:effectExtent l="0" t="0" r="0" b="0"/>
              <wp:docPr id="63" name="Picture 6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2601868" cy="1300934"/>
                      </a:xfrm>
                      <a:prstGeom prst="rect">
                        <a:avLst/>
                      </a:prstGeom>
                    </pic:spPr>
                  </pic:pic>
                </a:graphicData>
              </a:graphic>
            </wp:inline>
          </w:drawing>
        </w:r>
      </w:ins>
    </w:p>
    <w:p w14:paraId="7A15DB74" w14:textId="5412D34E" w:rsidR="003311BC" w:rsidRDefault="003311BC" w:rsidP="003311BC">
      <w:pPr>
        <w:jc w:val="center"/>
      </w:pPr>
      <w:r w:rsidRPr="003311BC">
        <w:rPr>
          <w:noProof/>
        </w:rPr>
        <w:drawing>
          <wp:inline distT="0" distB="0" distL="0" distR="0" wp14:anchorId="714148A0" wp14:editId="4E672BB1">
            <wp:extent cx="5943600" cy="2875915"/>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65"/>
                    <a:stretch>
                      <a:fillRect/>
                    </a:stretch>
                  </pic:blipFill>
                  <pic:spPr>
                    <a:xfrm>
                      <a:off x="0" y="0"/>
                      <a:ext cx="5943600" cy="2875915"/>
                    </a:xfrm>
                    <a:prstGeom prst="rect">
                      <a:avLst/>
                    </a:prstGeom>
                  </pic:spPr>
                </pic:pic>
              </a:graphicData>
            </a:graphic>
          </wp:inline>
        </w:drawing>
      </w:r>
    </w:p>
    <w:p w14:paraId="03D3D7B4" w14:textId="0724317F" w:rsidR="003311BC" w:rsidRDefault="003311BC">
      <w:pPr>
        <w:jc w:val="center"/>
        <w:rPr>
          <w:ins w:id="324" w:author="Grace Yuan" w:date="2022-02-13T13:36:00Z"/>
        </w:rPr>
      </w:pPr>
      <w:r w:rsidRPr="003311BC">
        <w:rPr>
          <w:noProof/>
        </w:rPr>
        <w:lastRenderedPageBreak/>
        <w:drawing>
          <wp:inline distT="0" distB="0" distL="0" distR="0" wp14:anchorId="67C8B6F6" wp14:editId="010B3E49">
            <wp:extent cx="5943600" cy="2947035"/>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66"/>
                    <a:stretch>
                      <a:fillRect/>
                    </a:stretch>
                  </pic:blipFill>
                  <pic:spPr>
                    <a:xfrm>
                      <a:off x="0" y="0"/>
                      <a:ext cx="5943600" cy="2947035"/>
                    </a:xfrm>
                    <a:prstGeom prst="rect">
                      <a:avLst/>
                    </a:prstGeom>
                  </pic:spPr>
                </pic:pic>
              </a:graphicData>
            </a:graphic>
          </wp:inline>
        </w:drawing>
      </w:r>
    </w:p>
    <w:p w14:paraId="6098B440" w14:textId="6E13DC14" w:rsidR="00C061BE" w:rsidRDefault="00C05D68" w:rsidP="000E55A8">
      <w:pPr>
        <w:pStyle w:val="Caption"/>
      </w:pPr>
      <w:bookmarkStart w:id="325" w:name="_Toc95812971"/>
      <w:r>
        <w:t xml:space="preserve">Figure </w:t>
      </w:r>
      <w:r w:rsidR="006B3A2C">
        <w:fldChar w:fldCharType="begin"/>
      </w:r>
      <w:r w:rsidR="006B3A2C">
        <w:instrText xml:space="preserve"> SEQ Figure \* ARABIC </w:instrText>
      </w:r>
      <w:r w:rsidR="006B3A2C">
        <w:fldChar w:fldCharType="separate"/>
      </w:r>
      <w:r>
        <w:rPr>
          <w:noProof/>
        </w:rPr>
        <w:t>40</w:t>
      </w:r>
      <w:r w:rsidR="006B3A2C">
        <w:rPr>
          <w:noProof/>
        </w:rPr>
        <w:fldChar w:fldCharType="end"/>
      </w:r>
      <w:r>
        <w:t xml:space="preserve"> </w:t>
      </w:r>
      <w:r w:rsidR="00392392">
        <w:t>–</w:t>
      </w:r>
      <w:r>
        <w:t xml:space="preserve"> </w:t>
      </w:r>
      <w:r w:rsidRPr="00B1266A">
        <w:t xml:space="preserve">Examples of </w:t>
      </w:r>
      <w:proofErr w:type="spellStart"/>
      <w:r w:rsidRPr="00B1266A">
        <w:t>GoFullPage</w:t>
      </w:r>
      <w:proofErr w:type="spellEnd"/>
      <w:r w:rsidRPr="00B1266A">
        <w:t xml:space="preserve"> captures</w:t>
      </w:r>
      <w:bookmarkEnd w:id="325"/>
    </w:p>
    <w:p w14:paraId="0A2DC397" w14:textId="77777777" w:rsidR="00C60C42" w:rsidRDefault="00C60C42" w:rsidP="000E55A8">
      <w:bookmarkStart w:id="326" w:name="_Toc95650228"/>
    </w:p>
    <w:p w14:paraId="6773DC2D" w14:textId="5211A683" w:rsidR="0077372C" w:rsidRDefault="00F05D4E" w:rsidP="00F05D4E">
      <w:pPr>
        <w:pStyle w:val="Heading1"/>
      </w:pPr>
      <w:r>
        <w:t>Summary</w:t>
      </w:r>
      <w:bookmarkEnd w:id="326"/>
    </w:p>
    <w:p w14:paraId="4C4BCCAA" w14:textId="04256D8F" w:rsidR="008743BD" w:rsidRDefault="00F5666E">
      <w:pPr>
        <w:rPr>
          <w:ins w:id="327" w:author="Grace Yuan" w:date="2022-02-15T11:49:00Z"/>
        </w:rPr>
      </w:pPr>
      <w:ins w:id="328" w:author="Grace Yuan" w:date="2022-02-13T15:01:00Z">
        <w:r>
          <w:t xml:space="preserve">This documentation </w:t>
        </w:r>
        <w:r w:rsidR="003F19E8">
          <w:t xml:space="preserve">explains the visualization </w:t>
        </w:r>
      </w:ins>
      <w:ins w:id="329" w:author="Grace Yuan" w:date="2022-02-13T15:04:00Z">
        <w:r w:rsidR="003F19E8">
          <w:t>decisions</w:t>
        </w:r>
      </w:ins>
      <w:ins w:id="330" w:author="Grace Yuan" w:date="2022-02-13T15:02:00Z">
        <w:r w:rsidR="003F19E8">
          <w:t xml:space="preserve"> and technical</w:t>
        </w:r>
      </w:ins>
      <w:ins w:id="331" w:author="Grace Yuan" w:date="2022-02-13T15:04:00Z">
        <w:r w:rsidR="003F19E8">
          <w:t xml:space="preserve"> details behind the </w:t>
        </w:r>
      </w:ins>
      <w:ins w:id="332" w:author="Grace Yuan" w:date="2022-02-13T15:05:00Z">
        <w:r w:rsidR="003F19E8" w:rsidRPr="003F19E8">
          <w:t>CUTRIC BEB Visualization Modeling Prototype</w:t>
        </w:r>
      </w:ins>
      <w:ins w:id="333" w:author="Grace Yuan" w:date="2022-02-13T15:06:00Z">
        <w:r w:rsidR="003F19E8">
          <w:t xml:space="preserve">. </w:t>
        </w:r>
      </w:ins>
      <w:ins w:id="334" w:author="Grace Yuan" w:date="2022-02-15T11:43:00Z">
        <w:r w:rsidR="000A6B42">
          <w:t xml:space="preserve">The prototype serves as a template that </w:t>
        </w:r>
      </w:ins>
      <w:ins w:id="335" w:author="Grace Yuan" w:date="2022-02-15T11:45:00Z">
        <w:r w:rsidR="000A6B42">
          <w:t>provide</w:t>
        </w:r>
      </w:ins>
      <w:ins w:id="336" w:author="Grace Yuan" w:date="2022-02-15T11:46:00Z">
        <w:r w:rsidR="008743BD">
          <w:t>s</w:t>
        </w:r>
      </w:ins>
      <w:ins w:id="337" w:author="Grace Yuan" w:date="2022-02-15T11:45:00Z">
        <w:r w:rsidR="000A6B42">
          <w:t xml:space="preserve"> </w:t>
        </w:r>
      </w:ins>
      <w:ins w:id="338" w:author="Grace Yuan" w:date="2022-02-15T11:46:00Z">
        <w:r w:rsidR="008743BD">
          <w:t xml:space="preserve">an </w:t>
        </w:r>
      </w:ins>
      <w:ins w:id="339" w:author="Grace Yuan" w:date="2022-02-15T11:45:00Z">
        <w:r w:rsidR="000A6B42">
          <w:t xml:space="preserve">interactive environment </w:t>
        </w:r>
      </w:ins>
      <w:ins w:id="340" w:author="Grace Yuan" w:date="2022-02-15T11:46:00Z">
        <w:r w:rsidR="008743BD">
          <w:t xml:space="preserve">for representing data and research findings. </w:t>
        </w:r>
      </w:ins>
      <w:ins w:id="341" w:author="Grace Yuan" w:date="2022-02-15T11:47:00Z">
        <w:r w:rsidR="008743BD">
          <w:t>It was</w:t>
        </w:r>
      </w:ins>
      <w:ins w:id="342" w:author="Grace Yuan" w:date="2022-02-15T11:49:00Z">
        <w:r w:rsidR="008743BD">
          <w:t xml:space="preserve"> based on </w:t>
        </w:r>
      </w:ins>
      <w:ins w:id="343" w:author="Grace Yuan" w:date="2022-02-15T11:48:00Z">
        <w:r w:rsidR="008743BD">
          <w:t>the Burlington report</w:t>
        </w:r>
      </w:ins>
      <w:ins w:id="344" w:author="Grace Yuan" w:date="2022-02-15T11:49:00Z">
        <w:r w:rsidR="008743BD">
          <w:t xml:space="preserve"> as a starting point</w:t>
        </w:r>
      </w:ins>
      <w:ins w:id="345" w:author="Grace Yuan" w:date="2022-02-15T11:48:00Z">
        <w:r w:rsidR="008743BD">
          <w:t xml:space="preserve"> but exceeds beyond that</w:t>
        </w:r>
      </w:ins>
      <w:ins w:id="346" w:author="Grace Yuan" w:date="2022-02-15T11:50:00Z">
        <w:r w:rsidR="008743BD">
          <w:t xml:space="preserve">, with an experiment in the linkage between the graphs </w:t>
        </w:r>
      </w:ins>
      <w:ins w:id="347" w:author="Grace Yuan" w:date="2022-02-15T11:51:00Z">
        <w:r w:rsidR="008743BD">
          <w:t>and the map visualizations.</w:t>
        </w:r>
      </w:ins>
      <w:ins w:id="348" w:author="Grace Yuan" w:date="2022-02-15T11:48:00Z">
        <w:r w:rsidR="008743BD">
          <w:t xml:space="preserve"> </w:t>
        </w:r>
      </w:ins>
    </w:p>
    <w:p w14:paraId="062086F1" w14:textId="77777777" w:rsidR="008743BD" w:rsidRDefault="008743BD">
      <w:pPr>
        <w:rPr>
          <w:ins w:id="349" w:author="Grace Yuan" w:date="2022-02-15T11:49:00Z"/>
        </w:rPr>
      </w:pPr>
    </w:p>
    <w:p w14:paraId="077CEDF1" w14:textId="68136D0F" w:rsidR="000A6B42" w:rsidRDefault="008F3C28">
      <w:pPr>
        <w:rPr>
          <w:ins w:id="350" w:author="Grace Yuan" w:date="2022-02-15T11:41:00Z"/>
        </w:rPr>
      </w:pPr>
      <w:ins w:id="351" w:author="Grace Yuan" w:date="2022-02-13T15:07:00Z">
        <w:r>
          <w:t>By introducing the prot</w:t>
        </w:r>
      </w:ins>
      <w:ins w:id="352" w:author="Grace Yuan" w:date="2022-02-13T15:08:00Z">
        <w:r>
          <w:t xml:space="preserve">otype page by page, it enables </w:t>
        </w:r>
      </w:ins>
      <w:ins w:id="353" w:author="Grace Yuan" w:date="2022-02-15T11:47:00Z">
        <w:r w:rsidR="008743BD">
          <w:t xml:space="preserve">developers </w:t>
        </w:r>
      </w:ins>
      <w:ins w:id="354" w:author="Grace Yuan" w:date="2022-02-13T15:08:00Z">
        <w:r>
          <w:t xml:space="preserve">to understand how to use or </w:t>
        </w:r>
      </w:ins>
      <w:ins w:id="355" w:author="Grace Yuan" w:date="2022-02-13T15:10:00Z">
        <w:r>
          <w:t>update</w:t>
        </w:r>
      </w:ins>
      <w:ins w:id="356" w:author="Grace Yuan" w:date="2022-02-13T15:08:00Z">
        <w:r>
          <w:t xml:space="preserve"> the prototype</w:t>
        </w:r>
      </w:ins>
      <w:ins w:id="357" w:author="Grace Yuan" w:date="2022-02-15T10:40:00Z">
        <w:r w:rsidR="00DE5826">
          <w:t xml:space="preserve"> and data set</w:t>
        </w:r>
      </w:ins>
      <w:ins w:id="358" w:author="Grace Yuan" w:date="2022-02-13T15:08:00Z">
        <w:r>
          <w:t xml:space="preserve"> for future </w:t>
        </w:r>
      </w:ins>
      <w:ins w:id="359" w:author="Grace Yuan" w:date="2022-02-15T11:38:00Z">
        <w:r w:rsidR="00941711">
          <w:t>visualization of other cities</w:t>
        </w:r>
      </w:ins>
      <w:ins w:id="360" w:author="Grace Yuan" w:date="2022-02-13T15:08:00Z">
        <w:r>
          <w:t>.</w:t>
        </w:r>
      </w:ins>
      <w:ins w:id="361" w:author="Grace Yuan" w:date="2022-02-15T11:43:00Z">
        <w:r w:rsidR="000A6B42">
          <w:t xml:space="preserve"> </w:t>
        </w:r>
      </w:ins>
      <w:ins w:id="362" w:author="Grace Yuan" w:date="2022-02-15T10:40:00Z">
        <w:r w:rsidR="00DE5826">
          <w:t xml:space="preserve">More details </w:t>
        </w:r>
      </w:ins>
      <w:ins w:id="363" w:author="Grace Yuan" w:date="2022-02-15T10:41:00Z">
        <w:r w:rsidR="00DE5826">
          <w:t xml:space="preserve">regarding the actual </w:t>
        </w:r>
      </w:ins>
      <w:ins w:id="364" w:author="Grace Yuan" w:date="2022-02-15T11:40:00Z">
        <w:r w:rsidR="000A6B42">
          <w:t>programming</w:t>
        </w:r>
      </w:ins>
      <w:ins w:id="365" w:author="Grace Yuan" w:date="2022-02-15T10:41:00Z">
        <w:r w:rsidR="00DE5826">
          <w:t xml:space="preserve"> are commented in the HTML files.</w:t>
        </w:r>
      </w:ins>
      <w:ins w:id="366" w:author="Grace Yuan" w:date="2022-02-15T11:40:00Z">
        <w:r w:rsidR="000A6B42">
          <w:t xml:space="preserve"> </w:t>
        </w:r>
      </w:ins>
    </w:p>
    <w:p w14:paraId="25F132D4" w14:textId="597C11C8" w:rsidR="00F05D4E" w:rsidRPr="00F05D4E" w:rsidRDefault="00F05D4E" w:rsidP="000E55A8"/>
    <w:sectPr w:rsidR="00F05D4E" w:rsidRPr="00F05D4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8" w:author="Bowes, Jeremy" w:date="2022-02-11T15:35:00Z" w:initials="BJ">
    <w:p w14:paraId="16853DDE" w14:textId="7582A163" w:rsidR="00327361" w:rsidRDefault="00327361">
      <w:pPr>
        <w:pStyle w:val="CommentText"/>
      </w:pPr>
      <w:r>
        <w:rPr>
          <w:rStyle w:val="CommentReference"/>
        </w:rPr>
        <w:annotationRef/>
      </w:r>
      <w:r>
        <w:t xml:space="preserve">..normally when you are developing stuff, you might rename </w:t>
      </w:r>
      <w:r w:rsidR="00FC73BD">
        <w:t>user</w:t>
      </w:r>
      <w:r>
        <w:t xml:space="preserve"> so that it is more generic</w:t>
      </w:r>
      <w:r w:rsidR="00FC73BD">
        <w:t xml:space="preserve"> so you are not giving your name to everyone..like “CUTRICPrototype” etc., but maybe you have to do that to access it?</w:t>
      </w:r>
    </w:p>
  </w:comment>
  <w:comment w:id="289" w:author="Grace Yuan" w:date="2022-02-12T13:42:00Z" w:initials="GY">
    <w:p w14:paraId="62CDF857" w14:textId="77777777" w:rsidR="00A63386" w:rsidRDefault="00A63386" w:rsidP="008878E8">
      <w:r>
        <w:rPr>
          <w:rStyle w:val="CommentReference"/>
        </w:rPr>
        <w:annotationRef/>
      </w:r>
      <w:r>
        <w:rPr>
          <w:sz w:val="20"/>
          <w:szCs w:val="20"/>
        </w:rPr>
        <w:t>I tried but Mapbox doesn’t let me change the username..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853DDE" w15:done="0"/>
  <w15:commentEx w15:paraId="62CDF857" w15:paraIdParent="16853D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100CA" w16cex:dateUtc="2022-02-11T20:35:00Z"/>
  <w16cex:commentExtensible w16cex:durableId="25B237CB" w16cex:dateUtc="2022-02-12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853DDE" w16cid:durableId="25B100CA"/>
  <w16cid:commentId w16cid:paraId="62CDF857" w16cid:durableId="25B237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301796"/>
    <w:multiLevelType w:val="hybridMultilevel"/>
    <w:tmpl w:val="5F407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ce Yuan">
    <w15:presenceInfo w15:providerId="AD" w15:userId="S::3188508@ocadu.ca::3d2ac13e-72b9-4809-81ad-4e66dc812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A30"/>
    <w:rsid w:val="000001CE"/>
    <w:rsid w:val="00005090"/>
    <w:rsid w:val="00011813"/>
    <w:rsid w:val="00023778"/>
    <w:rsid w:val="00025A5E"/>
    <w:rsid w:val="0003211B"/>
    <w:rsid w:val="00032578"/>
    <w:rsid w:val="00041942"/>
    <w:rsid w:val="000522B0"/>
    <w:rsid w:val="00053E50"/>
    <w:rsid w:val="0005685A"/>
    <w:rsid w:val="00056E8F"/>
    <w:rsid w:val="00070982"/>
    <w:rsid w:val="00071E3E"/>
    <w:rsid w:val="0009471C"/>
    <w:rsid w:val="000A0B02"/>
    <w:rsid w:val="000A32F2"/>
    <w:rsid w:val="000A6B42"/>
    <w:rsid w:val="000A6BA3"/>
    <w:rsid w:val="000A7EA5"/>
    <w:rsid w:val="000D517B"/>
    <w:rsid w:val="000E55A8"/>
    <w:rsid w:val="000E67B6"/>
    <w:rsid w:val="000E72A5"/>
    <w:rsid w:val="000F7781"/>
    <w:rsid w:val="00113C9C"/>
    <w:rsid w:val="001171A3"/>
    <w:rsid w:val="0012447E"/>
    <w:rsid w:val="001255ED"/>
    <w:rsid w:val="00132F40"/>
    <w:rsid w:val="00133349"/>
    <w:rsid w:val="00133CAA"/>
    <w:rsid w:val="001355DF"/>
    <w:rsid w:val="00136E49"/>
    <w:rsid w:val="00170ED8"/>
    <w:rsid w:val="00190201"/>
    <w:rsid w:val="001B0F9E"/>
    <w:rsid w:val="001C76C3"/>
    <w:rsid w:val="001D1C56"/>
    <w:rsid w:val="001E30CB"/>
    <w:rsid w:val="001F594A"/>
    <w:rsid w:val="0022308F"/>
    <w:rsid w:val="002320D4"/>
    <w:rsid w:val="00236338"/>
    <w:rsid w:val="0024302C"/>
    <w:rsid w:val="00277938"/>
    <w:rsid w:val="002B61F3"/>
    <w:rsid w:val="002C1B53"/>
    <w:rsid w:val="002D5BEE"/>
    <w:rsid w:val="002E78D5"/>
    <w:rsid w:val="0030118A"/>
    <w:rsid w:val="003049FF"/>
    <w:rsid w:val="003102FF"/>
    <w:rsid w:val="00327361"/>
    <w:rsid w:val="003311BC"/>
    <w:rsid w:val="003476AB"/>
    <w:rsid w:val="0035417E"/>
    <w:rsid w:val="00376D7D"/>
    <w:rsid w:val="00382B76"/>
    <w:rsid w:val="00383403"/>
    <w:rsid w:val="003834CB"/>
    <w:rsid w:val="00390373"/>
    <w:rsid w:val="00392392"/>
    <w:rsid w:val="003B6E61"/>
    <w:rsid w:val="003E1C13"/>
    <w:rsid w:val="003F19E8"/>
    <w:rsid w:val="003F252B"/>
    <w:rsid w:val="003F4056"/>
    <w:rsid w:val="003F5189"/>
    <w:rsid w:val="004068A3"/>
    <w:rsid w:val="00415735"/>
    <w:rsid w:val="004420A0"/>
    <w:rsid w:val="0044785A"/>
    <w:rsid w:val="00465C0B"/>
    <w:rsid w:val="004940A8"/>
    <w:rsid w:val="004A0AAE"/>
    <w:rsid w:val="004A5712"/>
    <w:rsid w:val="004A6F65"/>
    <w:rsid w:val="004A72DC"/>
    <w:rsid w:val="004B230F"/>
    <w:rsid w:val="004B4AB5"/>
    <w:rsid w:val="004D62EB"/>
    <w:rsid w:val="004D6A7F"/>
    <w:rsid w:val="004E30E9"/>
    <w:rsid w:val="004F10A4"/>
    <w:rsid w:val="00506D24"/>
    <w:rsid w:val="005100B8"/>
    <w:rsid w:val="00527C5E"/>
    <w:rsid w:val="00542E4C"/>
    <w:rsid w:val="005900A0"/>
    <w:rsid w:val="00590A72"/>
    <w:rsid w:val="00595DA4"/>
    <w:rsid w:val="005A05C3"/>
    <w:rsid w:val="005A2EB6"/>
    <w:rsid w:val="005C79EC"/>
    <w:rsid w:val="005E322A"/>
    <w:rsid w:val="005F4B81"/>
    <w:rsid w:val="00602196"/>
    <w:rsid w:val="00611DF6"/>
    <w:rsid w:val="00621D93"/>
    <w:rsid w:val="00624870"/>
    <w:rsid w:val="00631B29"/>
    <w:rsid w:val="00647254"/>
    <w:rsid w:val="0066334E"/>
    <w:rsid w:val="0067143B"/>
    <w:rsid w:val="00672B76"/>
    <w:rsid w:val="0067548B"/>
    <w:rsid w:val="00680DD4"/>
    <w:rsid w:val="0068421F"/>
    <w:rsid w:val="006B3A2C"/>
    <w:rsid w:val="006B7FF8"/>
    <w:rsid w:val="006D6BA3"/>
    <w:rsid w:val="007117CF"/>
    <w:rsid w:val="00722F9E"/>
    <w:rsid w:val="007241AA"/>
    <w:rsid w:val="0077372C"/>
    <w:rsid w:val="00784259"/>
    <w:rsid w:val="007C45D2"/>
    <w:rsid w:val="007C5057"/>
    <w:rsid w:val="00800517"/>
    <w:rsid w:val="0080436D"/>
    <w:rsid w:val="008236D5"/>
    <w:rsid w:val="00823990"/>
    <w:rsid w:val="00861784"/>
    <w:rsid w:val="008743BD"/>
    <w:rsid w:val="008C1692"/>
    <w:rsid w:val="008C4E6A"/>
    <w:rsid w:val="008C79F3"/>
    <w:rsid w:val="008D2A8E"/>
    <w:rsid w:val="008E74F2"/>
    <w:rsid w:val="008F3C28"/>
    <w:rsid w:val="008F5DA0"/>
    <w:rsid w:val="00911936"/>
    <w:rsid w:val="00920674"/>
    <w:rsid w:val="00927EDC"/>
    <w:rsid w:val="00941711"/>
    <w:rsid w:val="00946989"/>
    <w:rsid w:val="00961767"/>
    <w:rsid w:val="009637D9"/>
    <w:rsid w:val="00991105"/>
    <w:rsid w:val="00991FCC"/>
    <w:rsid w:val="0099479C"/>
    <w:rsid w:val="009A7AC8"/>
    <w:rsid w:val="009B6CD5"/>
    <w:rsid w:val="009C2E29"/>
    <w:rsid w:val="009D2D84"/>
    <w:rsid w:val="009E643A"/>
    <w:rsid w:val="00A10D5E"/>
    <w:rsid w:val="00A15FE9"/>
    <w:rsid w:val="00A211A0"/>
    <w:rsid w:val="00A44BCE"/>
    <w:rsid w:val="00A63386"/>
    <w:rsid w:val="00A77822"/>
    <w:rsid w:val="00A95E20"/>
    <w:rsid w:val="00AA48AB"/>
    <w:rsid w:val="00AD1BBA"/>
    <w:rsid w:val="00AD5A5C"/>
    <w:rsid w:val="00AE0D58"/>
    <w:rsid w:val="00AE47FD"/>
    <w:rsid w:val="00AE65B1"/>
    <w:rsid w:val="00AF486A"/>
    <w:rsid w:val="00B011F7"/>
    <w:rsid w:val="00B20504"/>
    <w:rsid w:val="00B2380D"/>
    <w:rsid w:val="00B23F4C"/>
    <w:rsid w:val="00B451D2"/>
    <w:rsid w:val="00B4570F"/>
    <w:rsid w:val="00B546FE"/>
    <w:rsid w:val="00B82A95"/>
    <w:rsid w:val="00B9500C"/>
    <w:rsid w:val="00BC54C3"/>
    <w:rsid w:val="00BD2A47"/>
    <w:rsid w:val="00BE1FE9"/>
    <w:rsid w:val="00C02526"/>
    <w:rsid w:val="00C05D68"/>
    <w:rsid w:val="00C061BE"/>
    <w:rsid w:val="00C106AC"/>
    <w:rsid w:val="00C13852"/>
    <w:rsid w:val="00C13F51"/>
    <w:rsid w:val="00C25A1A"/>
    <w:rsid w:val="00C60C42"/>
    <w:rsid w:val="00C67A39"/>
    <w:rsid w:val="00C90E05"/>
    <w:rsid w:val="00C91EA8"/>
    <w:rsid w:val="00CC5CCC"/>
    <w:rsid w:val="00CD4164"/>
    <w:rsid w:val="00CE192E"/>
    <w:rsid w:val="00D04A30"/>
    <w:rsid w:val="00D1029E"/>
    <w:rsid w:val="00D10869"/>
    <w:rsid w:val="00DA4006"/>
    <w:rsid w:val="00DE5826"/>
    <w:rsid w:val="00DF457B"/>
    <w:rsid w:val="00E05F0B"/>
    <w:rsid w:val="00E07D56"/>
    <w:rsid w:val="00E159C7"/>
    <w:rsid w:val="00E60766"/>
    <w:rsid w:val="00E7406B"/>
    <w:rsid w:val="00E92AFB"/>
    <w:rsid w:val="00E94378"/>
    <w:rsid w:val="00ED3AC8"/>
    <w:rsid w:val="00F05D4E"/>
    <w:rsid w:val="00F164FC"/>
    <w:rsid w:val="00F34EA7"/>
    <w:rsid w:val="00F51DE0"/>
    <w:rsid w:val="00F5666E"/>
    <w:rsid w:val="00F70648"/>
    <w:rsid w:val="00F84F1B"/>
    <w:rsid w:val="00FC43A2"/>
    <w:rsid w:val="00FC56EE"/>
    <w:rsid w:val="00FC73BD"/>
    <w:rsid w:val="00FD2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8B85E"/>
  <w15:chartTrackingRefBased/>
  <w15:docId w15:val="{7AB471EA-3EA4-4E8A-9179-8E5B4E254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0AAE"/>
    <w:pPr>
      <w:keepNext/>
      <w:keepLines/>
      <w:spacing w:before="240" w:line="360" w:lineRule="auto"/>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D1029E"/>
    <w:pPr>
      <w:keepNext/>
      <w:keepLines/>
      <w:spacing w:before="40" w:line="360" w:lineRule="auto"/>
      <w:outlineLvl w:val="1"/>
    </w:pPr>
    <w:rPr>
      <w:rFonts w:ascii="Calibri" w:eastAsiaTheme="majorEastAsia" w:hAnsi="Calibri" w:cs="Calibri"/>
      <w:b/>
      <w:bCs/>
      <w:color w:val="2F5496" w:themeColor="accent1" w:themeShade="BF"/>
      <w:sz w:val="28"/>
      <w:szCs w:val="28"/>
    </w:rPr>
  </w:style>
  <w:style w:type="paragraph" w:styleId="Heading3">
    <w:name w:val="heading 3"/>
    <w:basedOn w:val="Normal"/>
    <w:next w:val="Normal"/>
    <w:link w:val="Heading3Char"/>
    <w:uiPriority w:val="9"/>
    <w:unhideWhenUsed/>
    <w:qFormat/>
    <w:rsid w:val="00D1029E"/>
    <w:pPr>
      <w:keepNext/>
      <w:keepLines/>
      <w:spacing w:before="40" w:line="360" w:lineRule="auto"/>
      <w:outlineLvl w:val="2"/>
    </w:pPr>
    <w:rPr>
      <w:rFonts w:asciiTheme="majorHAnsi" w:eastAsiaTheme="majorEastAsia" w:hAnsiTheme="majorHAnsi" w:cstheme="majorBidi"/>
      <w:color w:val="4472C4" w:themeColor="accent1"/>
    </w:rPr>
  </w:style>
  <w:style w:type="paragraph" w:styleId="Heading4">
    <w:name w:val="heading 4"/>
    <w:basedOn w:val="Normal"/>
    <w:next w:val="Normal"/>
    <w:link w:val="Heading4Char"/>
    <w:uiPriority w:val="9"/>
    <w:unhideWhenUsed/>
    <w:qFormat/>
    <w:rsid w:val="009D2D8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3211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029E"/>
    <w:rPr>
      <w:rFonts w:ascii="Calibri" w:eastAsiaTheme="majorEastAsia" w:hAnsi="Calibri" w:cs="Calibri"/>
      <w:b/>
      <w:bCs/>
      <w:color w:val="2F5496" w:themeColor="accent1" w:themeShade="BF"/>
      <w:sz w:val="28"/>
      <w:szCs w:val="28"/>
    </w:rPr>
  </w:style>
  <w:style w:type="character" w:styleId="Hyperlink">
    <w:name w:val="Hyperlink"/>
    <w:basedOn w:val="DefaultParagraphFont"/>
    <w:uiPriority w:val="99"/>
    <w:unhideWhenUsed/>
    <w:rsid w:val="00961767"/>
    <w:rPr>
      <w:color w:val="0563C1" w:themeColor="hyperlink"/>
      <w:u w:val="single"/>
    </w:rPr>
  </w:style>
  <w:style w:type="character" w:styleId="UnresolvedMention">
    <w:name w:val="Unresolved Mention"/>
    <w:basedOn w:val="DefaultParagraphFont"/>
    <w:uiPriority w:val="99"/>
    <w:semiHidden/>
    <w:unhideWhenUsed/>
    <w:rsid w:val="00961767"/>
    <w:rPr>
      <w:color w:val="605E5C"/>
      <w:shd w:val="clear" w:color="auto" w:fill="E1DFDD"/>
    </w:rPr>
  </w:style>
  <w:style w:type="character" w:styleId="FollowedHyperlink">
    <w:name w:val="FollowedHyperlink"/>
    <w:basedOn w:val="DefaultParagraphFont"/>
    <w:uiPriority w:val="99"/>
    <w:semiHidden/>
    <w:unhideWhenUsed/>
    <w:rsid w:val="00CC5CCC"/>
    <w:rPr>
      <w:color w:val="954F72" w:themeColor="followedHyperlink"/>
      <w:u w:val="single"/>
    </w:rPr>
  </w:style>
  <w:style w:type="paragraph" w:styleId="ListParagraph">
    <w:name w:val="List Paragraph"/>
    <w:basedOn w:val="Normal"/>
    <w:uiPriority w:val="34"/>
    <w:qFormat/>
    <w:rsid w:val="003476AB"/>
    <w:pPr>
      <w:ind w:left="720"/>
      <w:contextualSpacing/>
    </w:pPr>
  </w:style>
  <w:style w:type="character" w:customStyle="1" w:styleId="Heading3Char">
    <w:name w:val="Heading 3 Char"/>
    <w:basedOn w:val="DefaultParagraphFont"/>
    <w:link w:val="Heading3"/>
    <w:uiPriority w:val="9"/>
    <w:rsid w:val="00D1029E"/>
    <w:rPr>
      <w:rFonts w:asciiTheme="majorHAnsi" w:eastAsiaTheme="majorEastAsia" w:hAnsiTheme="majorHAnsi" w:cstheme="majorBidi"/>
      <w:color w:val="4472C4" w:themeColor="accent1"/>
    </w:rPr>
  </w:style>
  <w:style w:type="character" w:customStyle="1" w:styleId="Heading4Char">
    <w:name w:val="Heading 4 Char"/>
    <w:basedOn w:val="DefaultParagraphFont"/>
    <w:link w:val="Heading4"/>
    <w:uiPriority w:val="9"/>
    <w:rsid w:val="009D2D8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A0AAE"/>
    <w:rPr>
      <w:rFonts w:asciiTheme="majorHAnsi" w:eastAsiaTheme="majorEastAsia" w:hAnsiTheme="majorHAnsi" w:cstheme="majorBidi"/>
      <w:b/>
      <w:bCs/>
      <w:color w:val="2F5496" w:themeColor="accent1" w:themeShade="BF"/>
      <w:sz w:val="32"/>
      <w:szCs w:val="32"/>
    </w:rPr>
  </w:style>
  <w:style w:type="paragraph" w:styleId="TOCHeading">
    <w:name w:val="TOC Heading"/>
    <w:basedOn w:val="Heading1"/>
    <w:next w:val="Normal"/>
    <w:uiPriority w:val="39"/>
    <w:unhideWhenUsed/>
    <w:qFormat/>
    <w:rsid w:val="00647254"/>
    <w:pPr>
      <w:spacing w:before="480" w:line="276" w:lineRule="auto"/>
      <w:outlineLvl w:val="9"/>
    </w:pPr>
    <w:rPr>
      <w:b w:val="0"/>
      <w:bCs w:val="0"/>
      <w:sz w:val="28"/>
      <w:szCs w:val="28"/>
      <w:lang w:eastAsia="en-US"/>
    </w:rPr>
  </w:style>
  <w:style w:type="paragraph" w:styleId="TOC2">
    <w:name w:val="toc 2"/>
    <w:basedOn w:val="Normal"/>
    <w:next w:val="Normal"/>
    <w:autoRedefine/>
    <w:uiPriority w:val="39"/>
    <w:unhideWhenUsed/>
    <w:rsid w:val="00C061BE"/>
    <w:pPr>
      <w:tabs>
        <w:tab w:val="right" w:leader="dot" w:pos="9350"/>
      </w:tabs>
      <w:spacing w:before="120"/>
      <w:ind w:left="240"/>
    </w:pPr>
    <w:rPr>
      <w:rFonts w:cstheme="minorHAnsi"/>
      <w:b/>
      <w:bCs/>
      <w:sz w:val="22"/>
      <w:szCs w:val="22"/>
    </w:rPr>
  </w:style>
  <w:style w:type="paragraph" w:styleId="TOC3">
    <w:name w:val="toc 3"/>
    <w:basedOn w:val="Normal"/>
    <w:next w:val="Normal"/>
    <w:autoRedefine/>
    <w:uiPriority w:val="39"/>
    <w:unhideWhenUsed/>
    <w:rsid w:val="00647254"/>
    <w:pPr>
      <w:ind w:left="480"/>
    </w:pPr>
    <w:rPr>
      <w:rFonts w:cstheme="minorHAnsi"/>
      <w:sz w:val="20"/>
      <w:szCs w:val="20"/>
    </w:rPr>
  </w:style>
  <w:style w:type="paragraph" w:styleId="TOC1">
    <w:name w:val="toc 1"/>
    <w:basedOn w:val="Normal"/>
    <w:next w:val="Normal"/>
    <w:autoRedefine/>
    <w:uiPriority w:val="39"/>
    <w:unhideWhenUsed/>
    <w:rsid w:val="00C061BE"/>
    <w:pPr>
      <w:tabs>
        <w:tab w:val="right" w:leader="dot" w:pos="9350"/>
      </w:tabs>
      <w:spacing w:before="120"/>
    </w:pPr>
    <w:rPr>
      <w:rFonts w:cstheme="minorHAnsi"/>
      <w:b/>
      <w:bCs/>
      <w:i/>
      <w:iCs/>
    </w:rPr>
  </w:style>
  <w:style w:type="paragraph" w:styleId="TOC4">
    <w:name w:val="toc 4"/>
    <w:basedOn w:val="Normal"/>
    <w:next w:val="Normal"/>
    <w:autoRedefine/>
    <w:uiPriority w:val="39"/>
    <w:semiHidden/>
    <w:unhideWhenUsed/>
    <w:rsid w:val="00647254"/>
    <w:pPr>
      <w:ind w:left="720"/>
    </w:pPr>
    <w:rPr>
      <w:rFonts w:cstheme="minorHAnsi"/>
      <w:sz w:val="20"/>
      <w:szCs w:val="20"/>
    </w:rPr>
  </w:style>
  <w:style w:type="paragraph" w:styleId="TOC5">
    <w:name w:val="toc 5"/>
    <w:basedOn w:val="Normal"/>
    <w:next w:val="Normal"/>
    <w:autoRedefine/>
    <w:uiPriority w:val="39"/>
    <w:semiHidden/>
    <w:unhideWhenUsed/>
    <w:rsid w:val="00647254"/>
    <w:pPr>
      <w:ind w:left="960"/>
    </w:pPr>
    <w:rPr>
      <w:rFonts w:cstheme="minorHAnsi"/>
      <w:sz w:val="20"/>
      <w:szCs w:val="20"/>
    </w:rPr>
  </w:style>
  <w:style w:type="paragraph" w:styleId="TOC6">
    <w:name w:val="toc 6"/>
    <w:basedOn w:val="Normal"/>
    <w:next w:val="Normal"/>
    <w:autoRedefine/>
    <w:uiPriority w:val="39"/>
    <w:semiHidden/>
    <w:unhideWhenUsed/>
    <w:rsid w:val="00647254"/>
    <w:pPr>
      <w:ind w:left="1200"/>
    </w:pPr>
    <w:rPr>
      <w:rFonts w:cstheme="minorHAnsi"/>
      <w:sz w:val="20"/>
      <w:szCs w:val="20"/>
    </w:rPr>
  </w:style>
  <w:style w:type="paragraph" w:styleId="TOC7">
    <w:name w:val="toc 7"/>
    <w:basedOn w:val="Normal"/>
    <w:next w:val="Normal"/>
    <w:autoRedefine/>
    <w:uiPriority w:val="39"/>
    <w:semiHidden/>
    <w:unhideWhenUsed/>
    <w:rsid w:val="00647254"/>
    <w:pPr>
      <w:ind w:left="1440"/>
    </w:pPr>
    <w:rPr>
      <w:rFonts w:cstheme="minorHAnsi"/>
      <w:sz w:val="20"/>
      <w:szCs w:val="20"/>
    </w:rPr>
  </w:style>
  <w:style w:type="paragraph" w:styleId="TOC8">
    <w:name w:val="toc 8"/>
    <w:basedOn w:val="Normal"/>
    <w:next w:val="Normal"/>
    <w:autoRedefine/>
    <w:uiPriority w:val="39"/>
    <w:semiHidden/>
    <w:unhideWhenUsed/>
    <w:rsid w:val="00647254"/>
    <w:pPr>
      <w:ind w:left="1680"/>
    </w:pPr>
    <w:rPr>
      <w:rFonts w:cstheme="minorHAnsi"/>
      <w:sz w:val="20"/>
      <w:szCs w:val="20"/>
    </w:rPr>
  </w:style>
  <w:style w:type="paragraph" w:styleId="TOC9">
    <w:name w:val="toc 9"/>
    <w:basedOn w:val="Normal"/>
    <w:next w:val="Normal"/>
    <w:autoRedefine/>
    <w:uiPriority w:val="39"/>
    <w:semiHidden/>
    <w:unhideWhenUsed/>
    <w:rsid w:val="00647254"/>
    <w:pPr>
      <w:ind w:left="1920"/>
    </w:pPr>
    <w:rPr>
      <w:rFonts w:cstheme="minorHAnsi"/>
      <w:sz w:val="20"/>
      <w:szCs w:val="20"/>
    </w:rPr>
  </w:style>
  <w:style w:type="paragraph" w:styleId="Caption">
    <w:name w:val="caption"/>
    <w:basedOn w:val="Normal"/>
    <w:next w:val="Normal"/>
    <w:uiPriority w:val="35"/>
    <w:unhideWhenUsed/>
    <w:qFormat/>
    <w:rsid w:val="00621D93"/>
    <w:pPr>
      <w:spacing w:after="200"/>
      <w:jc w:val="center"/>
    </w:pPr>
    <w:rPr>
      <w:i/>
      <w:iCs/>
      <w:color w:val="44546A" w:themeColor="text2"/>
      <w:sz w:val="22"/>
      <w:szCs w:val="22"/>
    </w:rPr>
  </w:style>
  <w:style w:type="paragraph" w:styleId="TableofFigures">
    <w:name w:val="table of figures"/>
    <w:basedOn w:val="Normal"/>
    <w:next w:val="Normal"/>
    <w:uiPriority w:val="99"/>
    <w:unhideWhenUsed/>
    <w:rsid w:val="004420A0"/>
  </w:style>
  <w:style w:type="character" w:customStyle="1" w:styleId="Heading5Char">
    <w:name w:val="Heading 5 Char"/>
    <w:basedOn w:val="DefaultParagraphFont"/>
    <w:link w:val="Heading5"/>
    <w:uiPriority w:val="9"/>
    <w:rsid w:val="0003211B"/>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3B6E6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6E61"/>
    <w:rPr>
      <w:rFonts w:asciiTheme="majorHAnsi" w:eastAsiaTheme="majorEastAsia" w:hAnsiTheme="majorHAnsi" w:cstheme="majorBidi"/>
      <w:spacing w:val="-10"/>
      <w:kern w:val="28"/>
      <w:sz w:val="56"/>
      <w:szCs w:val="56"/>
    </w:rPr>
  </w:style>
  <w:style w:type="paragraph" w:styleId="Revision">
    <w:name w:val="Revision"/>
    <w:hidden/>
    <w:uiPriority w:val="99"/>
    <w:semiHidden/>
    <w:rsid w:val="0035417E"/>
  </w:style>
  <w:style w:type="character" w:styleId="CommentReference">
    <w:name w:val="annotation reference"/>
    <w:basedOn w:val="DefaultParagraphFont"/>
    <w:uiPriority w:val="99"/>
    <w:semiHidden/>
    <w:unhideWhenUsed/>
    <w:rsid w:val="00C02526"/>
    <w:rPr>
      <w:sz w:val="16"/>
      <w:szCs w:val="16"/>
    </w:rPr>
  </w:style>
  <w:style w:type="paragraph" w:styleId="CommentText">
    <w:name w:val="annotation text"/>
    <w:basedOn w:val="Normal"/>
    <w:link w:val="CommentTextChar"/>
    <w:uiPriority w:val="99"/>
    <w:semiHidden/>
    <w:unhideWhenUsed/>
    <w:rsid w:val="00C02526"/>
    <w:rPr>
      <w:sz w:val="20"/>
      <w:szCs w:val="20"/>
    </w:rPr>
  </w:style>
  <w:style w:type="character" w:customStyle="1" w:styleId="CommentTextChar">
    <w:name w:val="Comment Text Char"/>
    <w:basedOn w:val="DefaultParagraphFont"/>
    <w:link w:val="CommentText"/>
    <w:uiPriority w:val="99"/>
    <w:semiHidden/>
    <w:rsid w:val="00C02526"/>
    <w:rPr>
      <w:sz w:val="20"/>
      <w:szCs w:val="20"/>
    </w:rPr>
  </w:style>
  <w:style w:type="paragraph" w:styleId="CommentSubject">
    <w:name w:val="annotation subject"/>
    <w:basedOn w:val="CommentText"/>
    <w:next w:val="CommentText"/>
    <w:link w:val="CommentSubjectChar"/>
    <w:uiPriority w:val="99"/>
    <w:semiHidden/>
    <w:unhideWhenUsed/>
    <w:rsid w:val="00C02526"/>
    <w:rPr>
      <w:b/>
      <w:bCs/>
    </w:rPr>
  </w:style>
  <w:style w:type="character" w:customStyle="1" w:styleId="CommentSubjectChar">
    <w:name w:val="Comment Subject Char"/>
    <w:basedOn w:val="CommentTextChar"/>
    <w:link w:val="CommentSubject"/>
    <w:uiPriority w:val="99"/>
    <w:semiHidden/>
    <w:rsid w:val="00C0252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45141">
      <w:bodyDiv w:val="1"/>
      <w:marLeft w:val="0"/>
      <w:marRight w:val="0"/>
      <w:marTop w:val="0"/>
      <w:marBottom w:val="0"/>
      <w:divBdr>
        <w:top w:val="none" w:sz="0" w:space="0" w:color="auto"/>
        <w:left w:val="none" w:sz="0" w:space="0" w:color="auto"/>
        <w:bottom w:val="none" w:sz="0" w:space="0" w:color="auto"/>
        <w:right w:val="none" w:sz="0" w:space="0" w:color="auto"/>
      </w:divBdr>
    </w:div>
    <w:div w:id="665599256">
      <w:bodyDiv w:val="1"/>
      <w:marLeft w:val="0"/>
      <w:marRight w:val="0"/>
      <w:marTop w:val="0"/>
      <w:marBottom w:val="0"/>
      <w:divBdr>
        <w:top w:val="none" w:sz="0" w:space="0" w:color="auto"/>
        <w:left w:val="none" w:sz="0" w:space="0" w:color="auto"/>
        <w:bottom w:val="none" w:sz="0" w:space="0" w:color="auto"/>
        <w:right w:val="none" w:sz="0" w:space="0" w:color="auto"/>
      </w:divBdr>
    </w:div>
    <w:div w:id="674920310">
      <w:bodyDiv w:val="1"/>
      <w:marLeft w:val="0"/>
      <w:marRight w:val="0"/>
      <w:marTop w:val="0"/>
      <w:marBottom w:val="0"/>
      <w:divBdr>
        <w:top w:val="none" w:sz="0" w:space="0" w:color="auto"/>
        <w:left w:val="none" w:sz="0" w:space="0" w:color="auto"/>
        <w:bottom w:val="none" w:sz="0" w:space="0" w:color="auto"/>
        <w:right w:val="none" w:sz="0" w:space="0" w:color="auto"/>
      </w:divBdr>
    </w:div>
    <w:div w:id="857081343">
      <w:bodyDiv w:val="1"/>
      <w:marLeft w:val="0"/>
      <w:marRight w:val="0"/>
      <w:marTop w:val="0"/>
      <w:marBottom w:val="0"/>
      <w:divBdr>
        <w:top w:val="none" w:sz="0" w:space="0" w:color="auto"/>
        <w:left w:val="none" w:sz="0" w:space="0" w:color="auto"/>
        <w:bottom w:val="none" w:sz="0" w:space="0" w:color="auto"/>
        <w:right w:val="none" w:sz="0" w:space="0" w:color="auto"/>
      </w:divBdr>
      <w:divsChild>
        <w:div w:id="171190092">
          <w:marLeft w:val="0"/>
          <w:marRight w:val="0"/>
          <w:marTop w:val="0"/>
          <w:marBottom w:val="0"/>
          <w:divBdr>
            <w:top w:val="none" w:sz="0" w:space="0" w:color="auto"/>
            <w:left w:val="none" w:sz="0" w:space="0" w:color="auto"/>
            <w:bottom w:val="none" w:sz="0" w:space="0" w:color="auto"/>
            <w:right w:val="none" w:sz="0" w:space="0" w:color="auto"/>
          </w:divBdr>
          <w:divsChild>
            <w:div w:id="672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2962">
      <w:bodyDiv w:val="1"/>
      <w:marLeft w:val="0"/>
      <w:marRight w:val="0"/>
      <w:marTop w:val="0"/>
      <w:marBottom w:val="0"/>
      <w:divBdr>
        <w:top w:val="none" w:sz="0" w:space="0" w:color="auto"/>
        <w:left w:val="none" w:sz="0" w:space="0" w:color="auto"/>
        <w:bottom w:val="none" w:sz="0" w:space="0" w:color="auto"/>
        <w:right w:val="none" w:sz="0" w:space="0" w:color="auto"/>
      </w:divBdr>
    </w:div>
    <w:div w:id="1107433520">
      <w:bodyDiv w:val="1"/>
      <w:marLeft w:val="0"/>
      <w:marRight w:val="0"/>
      <w:marTop w:val="0"/>
      <w:marBottom w:val="0"/>
      <w:divBdr>
        <w:top w:val="none" w:sz="0" w:space="0" w:color="auto"/>
        <w:left w:val="none" w:sz="0" w:space="0" w:color="auto"/>
        <w:bottom w:val="none" w:sz="0" w:space="0" w:color="auto"/>
        <w:right w:val="none" w:sz="0" w:space="0" w:color="auto"/>
      </w:divBdr>
    </w:div>
    <w:div w:id="1864635650">
      <w:bodyDiv w:val="1"/>
      <w:marLeft w:val="0"/>
      <w:marRight w:val="0"/>
      <w:marTop w:val="0"/>
      <w:marBottom w:val="0"/>
      <w:divBdr>
        <w:top w:val="none" w:sz="0" w:space="0" w:color="auto"/>
        <w:left w:val="none" w:sz="0" w:space="0" w:color="auto"/>
        <w:bottom w:val="none" w:sz="0" w:space="0" w:color="auto"/>
        <w:right w:val="none" w:sz="0" w:space="0" w:color="auto"/>
      </w:divBdr>
      <w:divsChild>
        <w:div w:id="1166288378">
          <w:marLeft w:val="0"/>
          <w:marRight w:val="0"/>
          <w:marTop w:val="0"/>
          <w:marBottom w:val="0"/>
          <w:divBdr>
            <w:top w:val="none" w:sz="0" w:space="0" w:color="auto"/>
            <w:left w:val="none" w:sz="0" w:space="0" w:color="auto"/>
            <w:bottom w:val="none" w:sz="0" w:space="0" w:color="auto"/>
            <w:right w:val="none" w:sz="0" w:space="0" w:color="auto"/>
          </w:divBdr>
        </w:div>
      </w:divsChild>
    </w:div>
    <w:div w:id="2136170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observablehq.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webSettings" Target="webSettings.xml"/><Relationship Id="rId51" Type="http://schemas.microsoft.com/office/2016/09/relationships/commentsIds" Target="commentsIds.xml"/><Relationship Id="rId3" Type="http://schemas.openxmlformats.org/officeDocument/2006/relationships/customXml" Target="../customXml/item3.xml"/><Relationship Id="rId12" Type="http://schemas.openxmlformats.org/officeDocument/2006/relationships/hyperlink" Target="https://github.com/graceyuanjq/CUTRIC-Burlington-Prototyp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emf"/><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hyperlink" Target="https://chrome.google.com/webstore/detail/gofullpage-full-page-scre/fdpohaocaechififmbbbbbknoalclacl?hl=e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omments" Target="comments.xml"/><Relationship Id="rId57" Type="http://schemas.openxmlformats.org/officeDocument/2006/relationships/image" Target="media/image41.png"/><Relationship Id="rId10" Type="http://schemas.openxmlformats.org/officeDocument/2006/relationships/hyperlink" Target="https://d3js.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microsoft.com/office/2018/08/relationships/commentsExtensible" Target="commentsExtensible.xml"/><Relationship Id="rId60" Type="http://schemas.openxmlformats.org/officeDocument/2006/relationships/hyperlink" Target="https://github.com/graceyuanjq/CUTRIC-Burlington-Prototypes" TargetMode="External"/><Relationship Id="rId65"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hyperlink" Target="https://www.mapbox.com/"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microsoft.com/office/2011/relationships/commentsExtended" Target="commentsExtended.xml"/><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B87890A6633E4B98136A9E4D8F0A81" ma:contentTypeVersion="11" ma:contentTypeDescription="Create a new document." ma:contentTypeScope="" ma:versionID="28c3fd2bce5c4b1a1edcdad84d69af20">
  <xsd:schema xmlns:xsd="http://www.w3.org/2001/XMLSchema" xmlns:xs="http://www.w3.org/2001/XMLSchema" xmlns:p="http://schemas.microsoft.com/office/2006/metadata/properties" xmlns:ns2="20a50f48-3426-485b-a72d-8553b919afd0" xmlns:ns3="0ddf1e06-8b2c-4bd4-a4b9-6166106e4b57" targetNamespace="http://schemas.microsoft.com/office/2006/metadata/properties" ma:root="true" ma:fieldsID="543c8ecef232cecd6126a0e40d4a92bb" ns2:_="" ns3:_="">
    <xsd:import namespace="20a50f48-3426-485b-a72d-8553b919afd0"/>
    <xsd:import namespace="0ddf1e06-8b2c-4bd4-a4b9-6166106e4b5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a50f48-3426-485b-a72d-8553b919af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df1e06-8b2c-4bd4-a4b9-6166106e4b5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42D36D8-3E01-404F-AB7B-191706961E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a50f48-3426-485b-a72d-8553b919afd0"/>
    <ds:schemaRef ds:uri="0ddf1e06-8b2c-4bd4-a4b9-6166106e4b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F38DC0-84BB-4BB0-AC64-40CAAA031EE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F00CE69-7135-4CD9-A39B-D78287D4755B}">
  <ds:schemaRefs>
    <ds:schemaRef ds:uri="http://schemas.microsoft.com/sharepoint/v3/contenttype/forms"/>
  </ds:schemaRefs>
</ds:datastoreItem>
</file>

<file path=customXml/itemProps4.xml><?xml version="1.0" encoding="utf-8"?>
<ds:datastoreItem xmlns:ds="http://schemas.openxmlformats.org/officeDocument/2006/customXml" ds:itemID="{A81255DE-2956-0A4E-A05C-27BFEA3F6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29</Pages>
  <Words>3654</Words>
  <Characters>20834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Yuan</dc:creator>
  <cp:keywords/>
  <dc:description/>
  <cp:lastModifiedBy>Grace Yuan</cp:lastModifiedBy>
  <cp:revision>15</cp:revision>
  <dcterms:created xsi:type="dcterms:W3CDTF">2022-02-15T16:52:00Z</dcterms:created>
  <dcterms:modified xsi:type="dcterms:W3CDTF">2022-02-16T19:20:00Z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0x010100F9B87890A6633E4B98136A9E4D8F0A81</vt:lpwstr>
  </property>
</Properties>
</file>